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jc w:val="center"/>
        <w:rPr>
          <w:b w:val="1"/>
          <w:bCs w:val="1"/>
          <w:sz w:val="28"/>
          <w:szCs w:val="28"/>
        </w:rPr>
      </w:pPr>
      <w:r>
        <w:rPr>
          <w:b w:val="1"/>
          <w:bCs w:val="1"/>
          <w:sz w:val="28"/>
          <w:szCs w:val="28"/>
          <w:rtl w:val="0"/>
          <w:lang w:val="en-US"/>
        </w:rPr>
        <w:t>Mac Machine Set up for Mobile Testing Using Appium</w:t>
      </w:r>
    </w:p>
    <w:p>
      <w:pPr>
        <w:pStyle w:val="List Paragraph"/>
        <w:numPr>
          <w:ilvl w:val="0"/>
          <w:numId w:val="2"/>
        </w:numPr>
        <w:bidi w:val="0"/>
        <w:ind w:right="0"/>
        <w:jc w:val="left"/>
        <w:rPr>
          <w:b w:val="1"/>
          <w:bCs w:val="1"/>
          <w:sz w:val="24"/>
          <w:szCs w:val="24"/>
          <w:rtl w:val="0"/>
          <w:lang w:val="en-US"/>
        </w:rPr>
      </w:pPr>
      <w:r>
        <w:rPr>
          <w:b w:val="1"/>
          <w:bCs w:val="1"/>
          <w:sz w:val="24"/>
          <w:szCs w:val="24"/>
          <w:u w:val="single"/>
          <w:rtl w:val="0"/>
          <w:lang w:val="en-US"/>
        </w:rPr>
        <w:t>Prerequisites to Start Testing iOS Application:</w:t>
      </w:r>
    </w:p>
    <w:p>
      <w:pPr>
        <w:pStyle w:val="Body A"/>
        <w:ind w:firstLine="360"/>
      </w:pPr>
      <w:r>
        <w:rPr>
          <w:rStyle w:val="None A"/>
          <w:rtl w:val="0"/>
          <w:lang w:val="en-US"/>
        </w:rPr>
        <w:t>There are two ways to get the application from the Dev team for testing:</w:t>
      </w:r>
    </w:p>
    <w:p>
      <w:pPr>
        <w:pStyle w:val="List Paragraph"/>
        <w:numPr>
          <w:ilvl w:val="1"/>
          <w:numId w:val="2"/>
        </w:numPr>
        <w:bidi w:val="0"/>
        <w:ind w:right="0"/>
        <w:jc w:val="left"/>
        <w:rPr>
          <w:rtl w:val="0"/>
          <w:lang w:val="en-US"/>
        </w:rPr>
      </w:pPr>
      <w:r>
        <w:rPr>
          <w:rStyle w:val="None A"/>
          <w:rtl w:val="0"/>
          <w:lang w:val="en-US"/>
        </w:rPr>
        <w:t xml:space="preserve">We should generate the build on the same machine where simulator is installed i.e., build should be as per machine configuration otherwise it may not work. To make this happen we need access to code repository so that we can clone it on automation machine and generate the build. This will also require provisioning certificates to install on our automation machine and developer's credentials on Apple account. If Firebase Cloud Messaging (FCM) push notifications are implemented then we may also need to register our machine's APM certificates on Firebase account. (Please refer the </w:t>
      </w:r>
      <w:r>
        <w:rPr>
          <w:b w:val="1"/>
          <w:bCs w:val="1"/>
          <w:rtl w:val="0"/>
          <w:lang w:val="en-US"/>
        </w:rPr>
        <w:t>section: 14</w:t>
      </w:r>
      <w:r>
        <w:rPr>
          <w:rStyle w:val="None A"/>
          <w:rtl w:val="0"/>
          <w:lang w:val="en-US"/>
        </w:rPr>
        <w:t>, How to generate the build).</w:t>
      </w:r>
    </w:p>
    <w:p>
      <w:pPr>
        <w:pStyle w:val="List Paragraph"/>
        <w:numPr>
          <w:ilvl w:val="1"/>
          <w:numId w:val="2"/>
        </w:numPr>
        <w:bidi w:val="0"/>
        <w:ind w:right="0"/>
        <w:jc w:val="left"/>
        <w:rPr>
          <w:rtl w:val="0"/>
          <w:lang w:val="en-US"/>
        </w:rPr>
      </w:pPr>
      <w:r>
        <w:rPr>
          <w:rStyle w:val="None A"/>
          <w:rtl w:val="0"/>
          <w:lang w:val="en-US"/>
        </w:rPr>
        <w:t>You can provide us the app bundle (file with .app/.ipa extension) which we try installing on simulator/real device directly.</w:t>
      </w:r>
    </w:p>
    <w:p>
      <w:pPr>
        <w:pStyle w:val="Body A"/>
        <w:spacing w:after="0" w:line="240" w:lineRule="auto"/>
        <w:ind w:left="720" w:firstLine="0"/>
        <w:rPr>
          <w:b w:val="1"/>
          <w:bCs w:val="1"/>
          <w:sz w:val="24"/>
          <w:szCs w:val="24"/>
          <w:lang w:val="de-DE"/>
        </w:rPr>
      </w:pPr>
      <w:r>
        <w:rPr>
          <w:b w:val="1"/>
          <w:bCs w:val="1"/>
          <w:sz w:val="24"/>
          <w:szCs w:val="24"/>
          <w:rtl w:val="0"/>
          <w:lang w:val="de-DE"/>
        </w:rPr>
        <w:t>Note:</w:t>
      </w:r>
    </w:p>
    <w:p>
      <w:pPr>
        <w:pStyle w:val="List Paragraph"/>
        <w:numPr>
          <w:ilvl w:val="0"/>
          <w:numId w:val="4"/>
        </w:numPr>
        <w:bidi w:val="0"/>
        <w:ind w:right="0"/>
        <w:jc w:val="left"/>
        <w:rPr>
          <w:b w:val="1"/>
          <w:bCs w:val="1"/>
          <w:rtl w:val="0"/>
          <w:lang w:val="en-US"/>
        </w:rPr>
      </w:pPr>
      <w:r>
        <w:rPr>
          <w:rStyle w:val="None A"/>
          <w:b w:val="1"/>
          <w:bCs w:val="1"/>
          <w:rtl w:val="0"/>
          <w:lang w:val="en-US"/>
        </w:rPr>
        <w:t>To test application on simulator we need application with .app extension and on real device we need .ipa file.</w:t>
      </w:r>
    </w:p>
    <w:p>
      <w:pPr>
        <w:pStyle w:val="List Paragraph"/>
        <w:numPr>
          <w:ilvl w:val="0"/>
          <w:numId w:val="4"/>
        </w:numPr>
        <w:bidi w:val="0"/>
        <w:ind w:right="0"/>
        <w:jc w:val="left"/>
        <w:rPr>
          <w:b w:val="1"/>
          <w:bCs w:val="1"/>
          <w:rtl w:val="0"/>
          <w:lang w:val="en-US"/>
        </w:rPr>
      </w:pPr>
      <w:r>
        <w:rPr>
          <w:rStyle w:val="None A"/>
          <w:b w:val="1"/>
          <w:bCs w:val="1"/>
          <w:rtl w:val="0"/>
          <w:lang w:val="en-US"/>
        </w:rPr>
        <w:t>You have no need to create simulator like emulator is created using android studio for android automation, In iOS all the simulators (iPhone models) are directly available in Xcode.</w:t>
      </w:r>
    </w:p>
    <w:p>
      <w:pPr>
        <w:pStyle w:val="Body A"/>
        <w:spacing w:after="0"/>
        <w:ind w:left="360" w:firstLine="0"/>
      </w:pPr>
      <w:r>
        <w:rPr>
          <w:rStyle w:val="None A"/>
          <w:rtl w:val="0"/>
          <w:lang w:val="en-US"/>
        </w:rPr>
        <w:t>There are two ways to install application on devices:</w:t>
      </w:r>
    </w:p>
    <w:p>
      <w:pPr>
        <w:pStyle w:val="List Paragraph"/>
        <w:numPr>
          <w:ilvl w:val="0"/>
          <w:numId w:val="6"/>
        </w:numPr>
        <w:bidi w:val="0"/>
        <w:ind w:right="0"/>
        <w:jc w:val="left"/>
        <w:rPr>
          <w:rtl w:val="0"/>
          <w:lang w:val="en-US"/>
        </w:rPr>
      </w:pPr>
      <w:r>
        <w:rPr>
          <w:rStyle w:val="None A"/>
          <w:rtl w:val="0"/>
          <w:lang w:val="en-US"/>
        </w:rPr>
        <w:t xml:space="preserve">Installation through TestFlight: The dev team sends an invitation mail to install the application on real device. </w:t>
      </w:r>
    </w:p>
    <w:p>
      <w:pPr>
        <w:pStyle w:val="List Paragraph"/>
        <w:numPr>
          <w:ilvl w:val="2"/>
          <w:numId w:val="8"/>
        </w:numPr>
        <w:bidi w:val="0"/>
        <w:ind w:right="0"/>
        <w:jc w:val="left"/>
        <w:rPr>
          <w:rtl w:val="0"/>
          <w:lang w:val="en-US"/>
        </w:rPr>
      </w:pPr>
      <w:r>
        <w:rPr>
          <w:rStyle w:val="None A"/>
          <w:rtl w:val="0"/>
          <w:lang w:val="en-US"/>
        </w:rPr>
        <w:t>Install TestFlight app on the device from the Appstore</w:t>
      </w:r>
    </w:p>
    <w:p>
      <w:pPr>
        <w:pStyle w:val="List Paragraph"/>
        <w:numPr>
          <w:ilvl w:val="2"/>
          <w:numId w:val="8"/>
        </w:numPr>
        <w:bidi w:val="0"/>
        <w:ind w:right="0"/>
        <w:jc w:val="left"/>
        <w:rPr>
          <w:rtl w:val="0"/>
          <w:lang w:val="en-US"/>
        </w:rPr>
      </w:pPr>
      <w:r>
        <w:rPr>
          <w:rStyle w:val="None A"/>
          <w:rtl w:val="0"/>
          <w:lang w:val="en-US"/>
        </w:rPr>
        <w:t>Open the application and enter the redeem code (provided by dev team/client) which is provided through the invitation</w:t>
      </w:r>
    </w:p>
    <w:p>
      <w:pPr>
        <w:pStyle w:val="List Paragraph"/>
        <w:numPr>
          <w:ilvl w:val="2"/>
          <w:numId w:val="8"/>
        </w:numPr>
        <w:bidi w:val="0"/>
        <w:ind w:right="0"/>
        <w:jc w:val="left"/>
        <w:rPr>
          <w:rtl w:val="0"/>
          <w:lang w:val="en-US"/>
        </w:rPr>
      </w:pPr>
      <w:r>
        <w:rPr>
          <w:rStyle w:val="None A"/>
          <w:rtl w:val="0"/>
          <w:lang w:val="en-US"/>
        </w:rPr>
        <w:t>It will display the application for installation.</w:t>
      </w:r>
    </w:p>
    <w:p>
      <w:pPr>
        <w:pStyle w:val="List Paragraph"/>
        <w:numPr>
          <w:ilvl w:val="2"/>
          <w:numId w:val="8"/>
        </w:numPr>
        <w:bidi w:val="0"/>
        <w:ind w:right="0"/>
        <w:jc w:val="left"/>
        <w:rPr>
          <w:rtl w:val="0"/>
          <w:lang w:val="en-US"/>
        </w:rPr>
      </w:pPr>
      <w:r>
        <w:rPr>
          <w:rStyle w:val="None A"/>
          <w:rtl w:val="0"/>
          <w:lang w:val="en-US"/>
        </w:rPr>
        <w:t>Click the application to be installed.</w:t>
      </w:r>
    </w:p>
    <w:p>
      <w:pPr>
        <w:pStyle w:val="List Paragraph"/>
        <w:numPr>
          <w:ilvl w:val="0"/>
          <w:numId w:val="9"/>
        </w:numPr>
        <w:bidi w:val="0"/>
        <w:ind w:right="0"/>
        <w:jc w:val="left"/>
        <w:rPr>
          <w:rtl w:val="0"/>
          <w:lang w:val="en-US"/>
        </w:rPr>
      </w:pPr>
      <w:r>
        <w:rPr>
          <w:rStyle w:val="None A"/>
          <w:rtl w:val="0"/>
          <w:lang w:val="en-US"/>
        </w:rPr>
        <w:t>Installation through Drag &amp; Drop: The dev team shared the app bundle (.ipa/.app file). We can store the application on machine and simply drag the application from stored location to the device and drop it to be installed on the device.</w:t>
      </w:r>
    </w:p>
    <w:p>
      <w:pPr>
        <w:pStyle w:val="List Paragraph"/>
        <w:numPr>
          <w:ilvl w:val="0"/>
          <w:numId w:val="10"/>
        </w:numPr>
        <w:bidi w:val="0"/>
        <w:ind w:right="0"/>
        <w:jc w:val="left"/>
        <w:rPr>
          <w:b w:val="1"/>
          <w:bCs w:val="1"/>
          <w:sz w:val="24"/>
          <w:szCs w:val="24"/>
          <w:rtl w:val="0"/>
          <w:lang w:val="en-US"/>
        </w:rPr>
      </w:pPr>
      <w:r>
        <w:rPr>
          <w:b w:val="1"/>
          <w:bCs w:val="1"/>
          <w:sz w:val="24"/>
          <w:szCs w:val="24"/>
          <w:u w:val="single"/>
          <w:rtl w:val="0"/>
          <w:lang w:val="en-US"/>
        </w:rPr>
        <w:t>Install Xcode:</w:t>
      </w:r>
    </w:p>
    <w:p>
      <w:pPr>
        <w:pStyle w:val="List Paragraph"/>
        <w:rPr>
          <w:b w:val="1"/>
          <w:bCs w:val="1"/>
        </w:rPr>
      </w:pPr>
      <w:r>
        <w:rPr>
          <w:b w:val="1"/>
          <w:bCs w:val="1"/>
          <w:rtl w:val="0"/>
          <w:lang w:val="en-US"/>
        </w:rPr>
        <w:t>2.1: Download from App store</w:t>
      </w:r>
    </w:p>
    <w:p>
      <w:pPr>
        <w:pStyle w:val="List Paragraph"/>
        <w:numPr>
          <w:ilvl w:val="1"/>
          <w:numId w:val="2"/>
        </w:numPr>
        <w:bidi w:val="0"/>
        <w:ind w:right="0"/>
        <w:jc w:val="left"/>
        <w:rPr>
          <w:rtl w:val="0"/>
          <w:lang w:val="en-US"/>
        </w:rPr>
      </w:pPr>
      <w:r>
        <w:rPr>
          <w:rStyle w:val="None A"/>
          <w:rtl w:val="0"/>
          <w:lang w:val="en-US"/>
        </w:rPr>
        <w:t>Open the App Store on mac</w:t>
      </w:r>
    </w:p>
    <w:p>
      <w:pPr>
        <w:pStyle w:val="List Paragraph"/>
        <w:ind w:firstLine="720"/>
      </w:pPr>
      <w:r>
        <w:rPr>
          <w:rStyle w:val="None A"/>
          <w:rtl w:val="0"/>
          <w:lang w:val="en-US"/>
        </w:rPr>
        <w:t>Sign in with your Apple ID. If you did not sign in.</w:t>
      </w:r>
    </w:p>
    <w:p>
      <w:pPr>
        <w:pStyle w:val="List Paragraph"/>
        <w:numPr>
          <w:ilvl w:val="1"/>
          <w:numId w:val="2"/>
        </w:numPr>
        <w:bidi w:val="0"/>
        <w:ind w:right="0"/>
        <w:jc w:val="left"/>
        <w:rPr>
          <w:rtl w:val="0"/>
          <w:lang w:val="en-US"/>
        </w:rPr>
      </w:pPr>
      <w:r>
        <w:rPr>
          <w:rStyle w:val="None A"/>
          <w:rtl w:val="0"/>
          <w:lang w:val="en-US"/>
        </w:rPr>
        <w:t>Search for Xcode</w:t>
      </w:r>
    </w:p>
    <w:p>
      <w:pPr>
        <w:pStyle w:val="List Paragraph"/>
      </w:pPr>
      <w:r>
        <w:rPr>
          <w:rStyle w:val="None A"/>
        </w:rPr>
        <w:drawing xmlns:a="http://schemas.openxmlformats.org/drawingml/2006/main">
          <wp:inline distT="0" distB="0" distL="0" distR="0">
            <wp:extent cx="4940300" cy="3087003"/>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tretch>
                      <a:fillRect/>
                    </a:stretch>
                  </pic:blipFill>
                  <pic:spPr>
                    <a:xfrm>
                      <a:off x="0" y="0"/>
                      <a:ext cx="4940300" cy="3087003"/>
                    </a:xfrm>
                    <a:prstGeom prst="rect">
                      <a:avLst/>
                    </a:prstGeom>
                    <a:ln w="12700" cap="flat">
                      <a:noFill/>
                      <a:miter lim="400000"/>
                    </a:ln>
                    <a:effectLst/>
                  </pic:spPr>
                </pic:pic>
              </a:graphicData>
            </a:graphic>
          </wp:inline>
        </w:drawing>
      </w:r>
    </w:p>
    <w:p>
      <w:pPr>
        <w:pStyle w:val="List Paragraph"/>
        <w:numPr>
          <w:ilvl w:val="1"/>
          <w:numId w:val="2"/>
        </w:numPr>
        <w:bidi w:val="0"/>
        <w:ind w:right="0"/>
        <w:jc w:val="left"/>
        <w:rPr>
          <w:rtl w:val="0"/>
          <w:lang w:val="en-US"/>
        </w:rPr>
      </w:pPr>
      <w:r>
        <w:rPr>
          <w:rStyle w:val="None A"/>
          <w:rtl w:val="0"/>
          <w:lang w:val="en-US"/>
        </w:rPr>
        <w:t>“</w:t>
      </w:r>
      <w:r>
        <w:rPr>
          <w:rStyle w:val="None A"/>
          <w:rtl w:val="0"/>
          <w:lang w:val="en-US"/>
        </w:rPr>
        <w:t>GET</w:t>
      </w:r>
      <w:r>
        <w:rPr>
          <w:rStyle w:val="None A"/>
          <w:rtl w:val="0"/>
          <w:lang w:val="en-US"/>
        </w:rPr>
        <w:t xml:space="preserve">” </w:t>
      </w:r>
      <w:r>
        <w:rPr>
          <w:rStyle w:val="None A"/>
          <w:rtl w:val="0"/>
          <w:lang w:val="en-US"/>
        </w:rPr>
        <w:t>button will be displayed, Click on GET then Install Xcode.</w:t>
      </w:r>
    </w:p>
    <w:p>
      <w:pPr>
        <w:pStyle w:val="List Paragraph"/>
        <w:ind w:left="1440" w:firstLine="0"/>
      </w:pPr>
    </w:p>
    <w:p>
      <w:pPr>
        <w:pStyle w:val="List Paragraph"/>
        <w:rPr>
          <w:b w:val="1"/>
          <w:bCs w:val="1"/>
        </w:rPr>
      </w:pPr>
      <w:r>
        <w:rPr>
          <w:b w:val="1"/>
          <w:bCs w:val="1"/>
          <w:rtl w:val="0"/>
          <w:lang w:val="en-US"/>
        </w:rPr>
        <w:t>2.2: Download via the Developer site for a specific version</w:t>
      </w:r>
    </w:p>
    <w:p>
      <w:pPr>
        <w:pStyle w:val="List Paragraph"/>
        <w:rPr>
          <w:b w:val="1"/>
          <w:bCs w:val="1"/>
        </w:rPr>
      </w:pPr>
      <w:r>
        <w:rPr>
          <w:b w:val="1"/>
          <w:bCs w:val="1"/>
        </w:rPr>
        <w:drawing xmlns:a="http://schemas.openxmlformats.org/drawingml/2006/main">
          <wp:inline distT="0" distB="0" distL="0" distR="0">
            <wp:extent cx="5731510" cy="2949575"/>
            <wp:effectExtent l="0" t="0" r="0" b="0"/>
            <wp:docPr id="1073741826" name="officeArt object" descr="Picture 2"/>
            <wp:cNvGraphicFramePr/>
            <a:graphic xmlns:a="http://schemas.openxmlformats.org/drawingml/2006/main">
              <a:graphicData uri="http://schemas.openxmlformats.org/drawingml/2006/picture">
                <pic:pic xmlns:pic="http://schemas.openxmlformats.org/drawingml/2006/picture">
                  <pic:nvPicPr>
                    <pic:cNvPr id="1073741826" name="Picture 2" descr="Picture 2"/>
                    <pic:cNvPicPr>
                      <a:picLocks noChangeAspect="1"/>
                    </pic:cNvPicPr>
                  </pic:nvPicPr>
                  <pic:blipFill>
                    <a:blip r:embed="rId5">
                      <a:extLst/>
                    </a:blip>
                    <a:stretch>
                      <a:fillRect/>
                    </a:stretch>
                  </pic:blipFill>
                  <pic:spPr>
                    <a:xfrm>
                      <a:off x="0" y="0"/>
                      <a:ext cx="5731510" cy="2949575"/>
                    </a:xfrm>
                    <a:prstGeom prst="rect">
                      <a:avLst/>
                    </a:prstGeom>
                    <a:ln w="12700" cap="flat">
                      <a:noFill/>
                      <a:miter lim="400000"/>
                    </a:ln>
                    <a:effectLst/>
                  </pic:spPr>
                </pic:pic>
              </a:graphicData>
            </a:graphic>
          </wp:inline>
        </w:drawing>
      </w:r>
    </w:p>
    <w:p>
      <w:pPr>
        <w:pStyle w:val="List Paragraph"/>
        <w:numPr>
          <w:ilvl w:val="0"/>
          <w:numId w:val="12"/>
        </w:numPr>
        <w:bidi w:val="0"/>
        <w:ind w:right="0"/>
        <w:jc w:val="left"/>
        <w:rPr>
          <w:rtl w:val="0"/>
          <w:lang w:val="en-US"/>
        </w:rPr>
      </w:pPr>
      <w:r>
        <w:rPr>
          <w:rStyle w:val="None A"/>
          <w:rtl w:val="0"/>
          <w:lang w:val="en-US"/>
        </w:rPr>
        <w:t xml:space="preserve">You can find the DMGs or XIPs for Xcode and other development tools on </w:t>
      </w:r>
      <w:r>
        <w:rPr>
          <w:rStyle w:val="Hyperlink.0"/>
        </w:rPr>
        <w:fldChar w:fldCharType="begin" w:fldLock="0"/>
      </w:r>
      <w:r>
        <w:rPr>
          <w:rStyle w:val="Hyperlink.0"/>
        </w:rPr>
        <w:instrText xml:space="preserve"> HYPERLINK "https://developer.apple.com/download/more/"</w:instrText>
      </w:r>
      <w:r>
        <w:rPr>
          <w:rStyle w:val="Hyperlink.0"/>
        </w:rPr>
        <w:fldChar w:fldCharType="separate" w:fldLock="0"/>
      </w:r>
      <w:r>
        <w:rPr>
          <w:rStyle w:val="Hyperlink.0"/>
          <w:rtl w:val="0"/>
          <w:lang w:val="en-US"/>
        </w:rPr>
        <w:t>https://developer.apple.com/download/more/</w:t>
      </w:r>
      <w:r>
        <w:rPr/>
        <w:fldChar w:fldCharType="end" w:fldLock="0"/>
      </w:r>
      <w:r>
        <w:rPr>
          <w:rStyle w:val="None A"/>
          <w:rtl w:val="0"/>
          <w:lang w:val="en-US"/>
        </w:rPr>
        <w:t xml:space="preserve"> (requires Apple ID to login). You must login to have a valid session before downloading anything below.</w:t>
      </w:r>
    </w:p>
    <w:p>
      <w:pPr>
        <w:pStyle w:val="List Paragraph"/>
        <w:numPr>
          <w:ilvl w:val="0"/>
          <w:numId w:val="12"/>
        </w:numPr>
        <w:bidi w:val="0"/>
        <w:ind w:right="0"/>
        <w:jc w:val="left"/>
        <w:rPr>
          <w:rtl w:val="0"/>
          <w:lang w:val="en-US"/>
        </w:rPr>
      </w:pPr>
      <w:r>
        <w:rPr>
          <w:rStyle w:val="None A"/>
          <w:rtl w:val="0"/>
          <w:lang w:val="en-US"/>
        </w:rPr>
        <w:t xml:space="preserve"> Type in the version that you'd like, and download the Xcode_xx.x.x.xip file.</w:t>
      </w:r>
    </w:p>
    <w:p>
      <w:pPr>
        <w:pStyle w:val="List Paragraph"/>
        <w:numPr>
          <w:ilvl w:val="0"/>
          <w:numId w:val="12"/>
        </w:numPr>
        <w:bidi w:val="0"/>
        <w:ind w:right="0"/>
        <w:jc w:val="left"/>
        <w:rPr>
          <w:rtl w:val="0"/>
          <w:lang w:val="en-US"/>
        </w:rPr>
      </w:pPr>
      <w:r>
        <w:rPr>
          <w:rStyle w:val="None A"/>
          <w:rtl w:val="0"/>
          <w:lang w:val="en-US"/>
        </w:rPr>
        <w:t xml:space="preserve"> Once the file is downloaded, click on .xip to extract it. Your laptop will extract it to the same folder you downloaded it to. This extraction process is automatic.</w:t>
      </w:r>
    </w:p>
    <w:p>
      <w:pPr>
        <w:pStyle w:val="List Paragraph"/>
        <w:numPr>
          <w:ilvl w:val="0"/>
          <w:numId w:val="12"/>
        </w:numPr>
        <w:bidi w:val="0"/>
        <w:ind w:right="0"/>
        <w:jc w:val="left"/>
        <w:rPr>
          <w:rtl w:val="0"/>
          <w:lang w:val="en-US"/>
        </w:rPr>
      </w:pPr>
      <w:r>
        <w:rPr>
          <w:rStyle w:val="None A"/>
          <w:rtl w:val="0"/>
          <w:lang w:val="en-US"/>
        </w:rPr>
        <w:t xml:space="preserve"> Drag application to the Applications folder.</w:t>
      </w:r>
    </w:p>
    <w:p>
      <w:pPr>
        <w:pStyle w:val="List Paragraph"/>
      </w:pPr>
      <w:r>
        <w:rPr>
          <w:rStyle w:val="None A"/>
        </w:rPr>
        <w:drawing xmlns:a="http://schemas.openxmlformats.org/drawingml/2006/main">
          <wp:inline distT="0" distB="0" distL="0" distR="0">
            <wp:extent cx="5530850" cy="2743200"/>
            <wp:effectExtent l="0" t="0" r="0" b="0"/>
            <wp:docPr id="1073741827" name="officeArt object" descr="Drag xcode and drop into application folder to install"/>
            <wp:cNvGraphicFramePr/>
            <a:graphic xmlns:a="http://schemas.openxmlformats.org/drawingml/2006/main">
              <a:graphicData uri="http://schemas.openxmlformats.org/drawingml/2006/picture">
                <pic:pic xmlns:pic="http://schemas.openxmlformats.org/drawingml/2006/picture">
                  <pic:nvPicPr>
                    <pic:cNvPr id="1073741827" name="Drag xcode and drop into application folder to install" descr="Drag xcode and drop into application folder to install"/>
                    <pic:cNvPicPr>
                      <a:picLocks noChangeAspect="1"/>
                    </pic:cNvPicPr>
                  </pic:nvPicPr>
                  <pic:blipFill>
                    <a:blip r:embed="rId6">
                      <a:extLst/>
                    </a:blip>
                    <a:stretch>
                      <a:fillRect/>
                    </a:stretch>
                  </pic:blipFill>
                  <pic:spPr>
                    <a:xfrm>
                      <a:off x="0" y="0"/>
                      <a:ext cx="5530850" cy="2743200"/>
                    </a:xfrm>
                    <a:prstGeom prst="rect">
                      <a:avLst/>
                    </a:prstGeom>
                    <a:ln w="12700" cap="flat">
                      <a:noFill/>
                      <a:miter lim="400000"/>
                    </a:ln>
                    <a:effectLst/>
                  </pic:spPr>
                </pic:pic>
              </a:graphicData>
            </a:graphic>
          </wp:inline>
        </w:drawing>
      </w:r>
    </w:p>
    <w:p>
      <w:pPr>
        <w:pStyle w:val="List Paragraph"/>
        <w:numPr>
          <w:ilvl w:val="0"/>
          <w:numId w:val="12"/>
        </w:numPr>
        <w:bidi w:val="0"/>
        <w:ind w:right="0"/>
        <w:jc w:val="left"/>
        <w:rPr>
          <w:rtl w:val="0"/>
          <w:lang w:val="en-US"/>
        </w:rPr>
      </w:pPr>
      <w:r>
        <w:rPr>
          <w:rStyle w:val="None A"/>
          <w:rtl w:val="0"/>
          <w:lang w:val="en-US"/>
        </w:rPr>
        <w:t xml:space="preserve"> After successful copy, you will find Xcode in Applications.</w:t>
      </w:r>
    </w:p>
    <w:p>
      <w:pPr>
        <w:pStyle w:val="List Paragraph"/>
      </w:pPr>
    </w:p>
    <w:p>
      <w:pPr>
        <w:pStyle w:val="List Paragraph"/>
      </w:pPr>
    </w:p>
    <w:p>
      <w:pPr>
        <w:pStyle w:val="List Paragraph"/>
        <w:numPr>
          <w:ilvl w:val="0"/>
          <w:numId w:val="13"/>
        </w:numPr>
        <w:bidi w:val="0"/>
        <w:ind w:right="0"/>
        <w:jc w:val="left"/>
        <w:rPr>
          <w:b w:val="1"/>
          <w:bCs w:val="1"/>
          <w:sz w:val="24"/>
          <w:szCs w:val="24"/>
          <w:rtl w:val="0"/>
          <w:lang w:val="en-US"/>
        </w:rPr>
      </w:pPr>
      <w:r>
        <w:rPr>
          <w:rStyle w:val="None"/>
          <w:b w:val="1"/>
          <w:bCs w:val="1"/>
          <w:sz w:val="24"/>
          <w:szCs w:val="24"/>
          <w:u w:val="single"/>
          <w:rtl w:val="0"/>
          <w:lang w:val="en-US"/>
        </w:rPr>
        <w:t>JDK Install, Set JAVA_HOME and Path variables:</w:t>
      </w:r>
    </w:p>
    <w:p>
      <w:pPr>
        <w:pStyle w:val="List Paragraph"/>
        <w:rPr>
          <w:rStyle w:val="Hyperlink.0"/>
        </w:rPr>
      </w:pPr>
      <w:r>
        <w:rPr>
          <w:rStyle w:val="None A"/>
          <w:rtl w:val="0"/>
        </w:rPr>
        <w:t>Link to download</w:t>
      </w:r>
      <w:r>
        <w:rPr>
          <w:rStyle w:val="None"/>
          <w:b w:val="1"/>
          <w:bCs w:val="1"/>
          <w:rtl w:val="0"/>
          <w:lang w:val="en-US"/>
        </w:rPr>
        <w:t xml:space="preserve">: </w:t>
      </w:r>
      <w:r>
        <w:rPr>
          <w:rStyle w:val="Hyperlink.0"/>
        </w:rPr>
        <w:fldChar w:fldCharType="begin" w:fldLock="0"/>
      </w:r>
      <w:r>
        <w:rPr>
          <w:rStyle w:val="Hyperlink.0"/>
        </w:rPr>
        <w:instrText xml:space="preserve"> HYPERLINK "https://www.oracle.com/java/technologies/downloads/"</w:instrText>
      </w:r>
      <w:r>
        <w:rPr>
          <w:rStyle w:val="Hyperlink.0"/>
        </w:rPr>
        <w:fldChar w:fldCharType="separate" w:fldLock="0"/>
      </w:r>
      <w:r>
        <w:rPr>
          <w:rStyle w:val="Hyperlink.0"/>
          <w:rtl w:val="0"/>
        </w:rPr>
        <w:t>https://www.oracle.com/java/technologies/downloads/</w:t>
      </w:r>
      <w:r>
        <w:rPr/>
        <w:fldChar w:fldCharType="end" w:fldLock="0"/>
      </w:r>
    </w:p>
    <w:p>
      <w:pPr>
        <w:pStyle w:val="Body A"/>
        <w:rPr>
          <w:rStyle w:val="None"/>
          <w:b w:val="1"/>
          <w:bCs w:val="1"/>
          <w:outline w:val="0"/>
          <w:color w:val="000000"/>
          <w:u w:color="000000"/>
          <w14:textFill>
            <w14:solidFill>
              <w14:srgbClr w14:val="000000"/>
            </w14:solidFill>
          </w14:textFill>
        </w:rPr>
      </w:pPr>
      <w:r>
        <w:rPr>
          <w:rStyle w:val="None"/>
          <w:b w:val="1"/>
          <w:bCs w:val="1"/>
          <w:outline w:val="0"/>
          <w:color w:val="000000"/>
          <w:u w:color="000000"/>
          <w:rtl w:val="0"/>
          <w14:textFill>
            <w14:solidFill>
              <w14:srgbClr w14:val="000000"/>
            </w14:solidFill>
          </w14:textFill>
        </w:rPr>
        <w:tab/>
        <w:t>3.1: Installing JDK using a .dmg file:</w:t>
      </w:r>
    </w:p>
    <w:p>
      <w:pPr>
        <w:pStyle w:val="List Paragraph"/>
        <w:numPr>
          <w:ilvl w:val="0"/>
          <w:numId w:val="15"/>
        </w:numPr>
        <w:bidi w:val="0"/>
        <w:ind w:right="0"/>
        <w:jc w:val="left"/>
        <w:rPr>
          <w:rtl w:val="0"/>
          <w:lang w:val="en-US"/>
        </w:rPr>
      </w:pPr>
      <w:r>
        <w:rPr>
          <w:rStyle w:val="None"/>
          <w:outline w:val="0"/>
          <w:color w:val="000000"/>
          <w:u w:color="000000"/>
          <w:rtl w:val="0"/>
          <w:lang w:val="en-US"/>
          <w14:textFill>
            <w14:solidFill>
              <w14:srgbClr w14:val="000000"/>
            </w14:solidFill>
          </w14:textFill>
        </w:rPr>
        <w:t>Double-click on the .dmg file to begin the installation. The system verifies the .dmg file, then opens a Finder window with the icon of an open box (package) and the name of the .pkg file.</w:t>
      </w:r>
    </w:p>
    <w:p>
      <w:pPr>
        <w:pStyle w:val="List Paragraph"/>
        <w:numPr>
          <w:ilvl w:val="0"/>
          <w:numId w:val="15"/>
        </w:numPr>
        <w:bidi w:val="0"/>
        <w:ind w:right="0"/>
        <w:jc w:val="left"/>
        <w:rPr>
          <w:rtl w:val="0"/>
          <w:lang w:val="en-US"/>
        </w:rPr>
      </w:pPr>
      <w:r>
        <w:rPr>
          <w:rStyle w:val="None"/>
          <w:outline w:val="0"/>
          <w:color w:val="000000"/>
          <w:u w:color="000000"/>
          <w:rtl w:val="0"/>
          <w:lang w:val="en-US"/>
          <w14:textFill>
            <w14:solidFill>
              <w14:srgbClr w14:val="000000"/>
            </w14:solidFill>
          </w14:textFill>
        </w:rPr>
        <w:t>Double-click the package icon to start the installation app. A window appears with a status bar with text similar to the following:</w:t>
      </w:r>
    </w:p>
    <w:p>
      <w:pPr>
        <w:pStyle w:val="Body A"/>
        <w:ind w:left="720" w:firstLine="720"/>
        <w:rPr>
          <w:rStyle w:val="None"/>
          <w:outline w:val="0"/>
          <w:color w:val="000000"/>
          <w:sz w:val="20"/>
          <w:szCs w:val="20"/>
          <w:u w:color="000000"/>
          <w14:textFill>
            <w14:solidFill>
              <w14:srgbClr w14:val="000000"/>
            </w14:solidFill>
          </w14:textFill>
        </w:rPr>
      </w:pPr>
      <w:r>
        <w:rPr>
          <w:rStyle w:val="None"/>
          <w:outline w:val="0"/>
          <w:color w:val="000000"/>
          <w:sz w:val="20"/>
          <w:szCs w:val="20"/>
          <w:u w:color="000000"/>
          <w:shd w:val="clear" w:color="auto" w:fill="c0c0c0"/>
          <w:rtl w:val="0"/>
          <w:lang w:val="en-US"/>
          <w14:textFill>
            <w14:solidFill>
              <w14:srgbClr w14:val="000000"/>
            </w14:solidFill>
          </w14:textFill>
        </w:rPr>
        <w:t>Verifying "JDK 8 Update 231.pkg"...</w:t>
      </w:r>
    </w:p>
    <w:p>
      <w:pPr>
        <w:pStyle w:val="List Paragraph"/>
        <w:ind w:left="1080" w:firstLine="360"/>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Then, a window appears with text similar to the following:</w:t>
      </w:r>
    </w:p>
    <w:p>
      <w:pPr>
        <w:pStyle w:val="Body A"/>
        <w:ind w:left="720" w:firstLine="720"/>
        <w:rPr>
          <w:rStyle w:val="None"/>
          <w:outline w:val="0"/>
          <w:color w:val="000000"/>
          <w:sz w:val="20"/>
          <w:szCs w:val="20"/>
          <w:u w:color="000000"/>
          <w:shd w:val="clear" w:color="auto" w:fill="c0c0c0"/>
          <w14:textFill>
            <w14:solidFill>
              <w14:srgbClr w14:val="000000"/>
            </w14:solidFill>
          </w14:textFill>
        </w:rPr>
      </w:pPr>
      <w:r>
        <w:rPr>
          <w:rStyle w:val="None"/>
          <w:outline w:val="0"/>
          <w:color w:val="000000"/>
          <w:sz w:val="20"/>
          <w:szCs w:val="20"/>
          <w:u w:color="000000"/>
          <w:shd w:val="clear" w:color="auto" w:fill="c0c0c0"/>
          <w:rtl w:val="0"/>
          <w:lang w:val="en-US"/>
          <w14:textFill>
            <w14:solidFill>
              <w14:srgbClr w14:val="000000"/>
            </w14:solidFill>
          </w14:textFill>
        </w:rPr>
        <w:t>"JDK 8 Update 231.pkg" can't be opened because Apple cannot check it for malicious software.</w:t>
      </w:r>
    </w:p>
    <w:p>
      <w:pPr>
        <w:pStyle w:val="Body A"/>
        <w:ind w:left="720" w:firstLine="720"/>
        <w:rPr>
          <w:rStyle w:val="None"/>
          <w:outline w:val="0"/>
          <w:color w:val="000000"/>
          <w:sz w:val="18"/>
          <w:szCs w:val="18"/>
          <w:u w:color="000000"/>
          <w14:textFill>
            <w14:solidFill>
              <w14:srgbClr w14:val="000000"/>
            </w14:solidFill>
          </w14:textFill>
        </w:rPr>
      </w:pPr>
      <w:r>
        <w:rPr>
          <w:rStyle w:val="None"/>
          <w:outline w:val="0"/>
          <w:color w:val="000000"/>
          <w:sz w:val="18"/>
          <w:szCs w:val="18"/>
          <w:u w:color="000000"/>
          <w:shd w:val="clear" w:color="auto" w:fill="c0c0c0"/>
          <w:rtl w:val="0"/>
          <w:lang w:val="en-US"/>
          <w14:textFill>
            <w14:solidFill>
              <w14:srgbClr w14:val="000000"/>
            </w14:solidFill>
          </w14:textFill>
        </w:rPr>
        <w:t>This software needs to be updated. Contact the developer for more information.</w:t>
      </w:r>
    </w:p>
    <w:p>
      <w:pPr>
        <w:pStyle w:val="Body A"/>
        <w:ind w:left="720" w:firstLine="720"/>
        <w:rPr>
          <w:rStyle w:val="None"/>
          <w:outline w:val="0"/>
          <w:color w:val="000000"/>
          <w:u w:color="000000"/>
          <w14:textFill>
            <w14:solidFill>
              <w14:srgbClr w14:val="000000"/>
            </w14:solidFill>
          </w14:textFill>
        </w:rPr>
      </w:pPr>
      <w:r>
        <w:rPr>
          <w:rStyle w:val="None"/>
          <w:outline w:val="0"/>
          <w:color w:val="000000"/>
          <w:u w:color="000000"/>
          <w:rtl w:val="0"/>
          <w:lang w:val="de-DE"/>
          <w14:textFill>
            <w14:solidFill>
              <w14:srgbClr w14:val="000000"/>
            </w14:solidFill>
          </w14:textFill>
        </w:rPr>
        <w:t xml:space="preserve">Click </w:t>
      </w:r>
      <w:r>
        <w:rPr>
          <w:rStyle w:val="None"/>
          <w:b w:val="1"/>
          <w:bCs w:val="1"/>
          <w:outline w:val="0"/>
          <w:color w:val="000000"/>
          <w:u w:color="000000"/>
          <w:rtl w:val="0"/>
          <w:lang w:val="en-US"/>
          <w14:textFill>
            <w14:solidFill>
              <w14:srgbClr w14:val="000000"/>
            </w14:solidFill>
          </w14:textFill>
        </w:rPr>
        <w:t>OK</w:t>
      </w:r>
      <w:r>
        <w:rPr>
          <w:rStyle w:val="None"/>
          <w:outline w:val="0"/>
          <w:color w:val="000000"/>
          <w:u w:color="000000"/>
          <w:rtl w:val="0"/>
          <w:lang w:val="en-US"/>
          <w14:textFill>
            <w14:solidFill>
              <w14:srgbClr w14:val="000000"/>
            </w14:solidFill>
          </w14:textFill>
        </w:rPr>
        <w:t>.</w:t>
      </w:r>
    </w:p>
    <w:p>
      <w:pPr>
        <w:pStyle w:val="List Paragraph"/>
        <w:numPr>
          <w:ilvl w:val="0"/>
          <w:numId w:val="15"/>
        </w:numPr>
        <w:bidi w:val="0"/>
        <w:ind w:right="0"/>
        <w:jc w:val="left"/>
        <w:rPr>
          <w:rtl w:val="0"/>
          <w:lang w:val="en-US"/>
        </w:rPr>
      </w:pPr>
      <w:r>
        <w:rPr>
          <w:rStyle w:val="None"/>
          <w:outline w:val="0"/>
          <w:color w:val="000000"/>
          <w:u w:color="000000"/>
          <w:rtl w:val="0"/>
          <w:lang w:val="en-US"/>
          <w14:textFill>
            <w14:solidFill>
              <w14:srgbClr w14:val="000000"/>
            </w14:solidFill>
          </w14:textFill>
        </w:rPr>
        <w:t xml:space="preserve">Open </w:t>
      </w:r>
      <w:r>
        <w:rPr>
          <w:rStyle w:val="None"/>
          <w:b w:val="1"/>
          <w:bCs w:val="1"/>
          <w:outline w:val="0"/>
          <w:color w:val="000000"/>
          <w:u w:color="000000"/>
          <w:rtl w:val="0"/>
          <w:lang w:val="en-US"/>
          <w14:textFill>
            <w14:solidFill>
              <w14:srgbClr w14:val="000000"/>
            </w14:solidFill>
          </w14:textFill>
        </w:rPr>
        <w:t>System Preferences</w:t>
      </w:r>
      <w:r>
        <w:rPr>
          <w:rStyle w:val="None"/>
          <w:outline w:val="0"/>
          <w:color w:val="000000"/>
          <w:u w:color="000000"/>
          <w:rtl w:val="0"/>
          <w:lang w:val="en-US"/>
          <w14:textFill>
            <w14:solidFill>
              <w14:srgbClr w14:val="000000"/>
            </w14:solidFill>
          </w14:textFill>
        </w:rPr>
        <w:t xml:space="preserve">, click </w:t>
      </w:r>
      <w:r>
        <w:rPr>
          <w:rStyle w:val="None"/>
          <w:b w:val="1"/>
          <w:bCs w:val="1"/>
          <w:outline w:val="0"/>
          <w:color w:val="000000"/>
          <w:u w:color="000000"/>
          <w:rtl w:val="0"/>
          <w:lang w:val="en-US"/>
          <w14:textFill>
            <w14:solidFill>
              <w14:srgbClr w14:val="000000"/>
            </w14:solidFill>
          </w14:textFill>
        </w:rPr>
        <w:t>Security &amp; Privacy</w:t>
      </w:r>
      <w:r>
        <w:rPr>
          <w:rStyle w:val="None"/>
          <w:outline w:val="0"/>
          <w:color w:val="000000"/>
          <w:u w:color="000000"/>
          <w:rtl w:val="0"/>
          <w:lang w:val="en-US"/>
          <w14:textFill>
            <w14:solidFill>
              <w14:srgbClr w14:val="000000"/>
            </w14:solidFill>
          </w14:textFill>
        </w:rPr>
        <w:t xml:space="preserve">, then click the </w:t>
      </w:r>
      <w:r>
        <w:rPr>
          <w:rStyle w:val="None"/>
          <w:b w:val="1"/>
          <w:bCs w:val="1"/>
          <w:outline w:val="0"/>
          <w:color w:val="000000"/>
          <w:u w:color="000000"/>
          <w:rtl w:val="0"/>
          <w:lang w:val="en-US"/>
          <w14:textFill>
            <w14:solidFill>
              <w14:srgbClr w14:val="000000"/>
            </w14:solidFill>
          </w14:textFill>
        </w:rPr>
        <w:t>General</w:t>
      </w:r>
      <w:r>
        <w:rPr>
          <w:rStyle w:val="None"/>
          <w:outline w:val="0"/>
          <w:color w:val="000000"/>
          <w:u w:color="000000"/>
          <w:rtl w:val="0"/>
          <w:lang w:val="en-US"/>
          <w14:textFill>
            <w14:solidFill>
              <w14:srgbClr w14:val="000000"/>
            </w14:solidFill>
          </w14:textFill>
        </w:rPr>
        <w:t xml:space="preserve"> tab. In the section </w:t>
      </w:r>
      <w:r>
        <w:rPr>
          <w:rStyle w:val="None"/>
          <w:b w:val="1"/>
          <w:bCs w:val="1"/>
          <w:outline w:val="0"/>
          <w:color w:val="000000"/>
          <w:u w:color="000000"/>
          <w:rtl w:val="0"/>
          <w:lang w:val="en-US"/>
          <w14:textFill>
            <w14:solidFill>
              <w14:srgbClr w14:val="000000"/>
            </w14:solidFill>
          </w14:textFill>
        </w:rPr>
        <w:t>Allow apps downloaded from:</w:t>
      </w:r>
      <w:r>
        <w:rPr>
          <w:rStyle w:val="None"/>
          <w:outline w:val="0"/>
          <w:color w:val="000000"/>
          <w:u w:color="000000"/>
          <w:rtl w:val="0"/>
          <w:lang w:val="en-US"/>
          <w14:textFill>
            <w14:solidFill>
              <w14:srgbClr w14:val="000000"/>
            </w14:solidFill>
          </w14:textFill>
        </w:rPr>
        <w:t xml:space="preserve"> the following text appears:</w:t>
      </w:r>
    </w:p>
    <w:p>
      <w:pPr>
        <w:pStyle w:val="Body A"/>
        <w:ind w:left="720" w:firstLine="720"/>
        <w:rPr>
          <w:rStyle w:val="None"/>
          <w:outline w:val="0"/>
          <w:color w:val="000000"/>
          <w:sz w:val="20"/>
          <w:szCs w:val="20"/>
          <w:u w:color="000000"/>
          <w14:textFill>
            <w14:solidFill>
              <w14:srgbClr w14:val="000000"/>
            </w14:solidFill>
          </w14:textFill>
        </w:rPr>
      </w:pPr>
      <w:r>
        <w:rPr>
          <w:rStyle w:val="None"/>
          <w:outline w:val="0"/>
          <w:color w:val="000000"/>
          <w:sz w:val="20"/>
          <w:szCs w:val="20"/>
          <w:u w:color="000000"/>
          <w:shd w:val="clear" w:color="auto" w:fill="c0c0c0"/>
          <w:rtl w:val="0"/>
          <w:lang w:val="en-US"/>
          <w14:textFill>
            <w14:solidFill>
              <w14:srgbClr w14:val="000000"/>
            </w14:solidFill>
          </w14:textFill>
        </w:rPr>
        <w:t>"JDK 8 Update 231.pkg" was blocked from use because it is not from an identified developer.</w:t>
      </w:r>
    </w:p>
    <w:p>
      <w:pPr>
        <w:pStyle w:val="Body A"/>
        <w:ind w:left="720" w:firstLine="720"/>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 xml:space="preserve">Click the </w:t>
      </w:r>
      <w:r>
        <w:rPr>
          <w:rStyle w:val="None"/>
          <w:b w:val="1"/>
          <w:bCs w:val="1"/>
          <w:outline w:val="0"/>
          <w:color w:val="000000"/>
          <w:u w:color="000000"/>
          <w:rtl w:val="0"/>
          <w:lang w:val="en-US"/>
          <w14:textFill>
            <w14:solidFill>
              <w14:srgbClr w14:val="000000"/>
            </w14:solidFill>
          </w14:textFill>
        </w:rPr>
        <w:t>Open Anyway</w:t>
      </w:r>
      <w:r>
        <w:rPr>
          <w:rStyle w:val="None"/>
          <w:outline w:val="0"/>
          <w:color w:val="000000"/>
          <w:u w:color="000000"/>
          <w:rtl w:val="0"/>
          <w:lang w:val="it-IT"/>
          <w14:textFill>
            <w14:solidFill>
              <w14:srgbClr w14:val="000000"/>
            </w14:solidFill>
          </w14:textFill>
        </w:rPr>
        <w:t xml:space="preserve"> button.</w:t>
      </w:r>
    </w:p>
    <w:p>
      <w:pPr>
        <w:pStyle w:val="List Paragraph"/>
        <w:numPr>
          <w:ilvl w:val="0"/>
          <w:numId w:val="15"/>
        </w:numPr>
        <w:bidi w:val="0"/>
        <w:ind w:right="0"/>
        <w:jc w:val="left"/>
        <w:rPr>
          <w:rtl w:val="0"/>
          <w:lang w:val="en-US"/>
        </w:rPr>
      </w:pPr>
      <w:r>
        <w:rPr>
          <w:rStyle w:val="None"/>
          <w:outline w:val="0"/>
          <w:color w:val="000000"/>
          <w:u w:color="000000"/>
          <w:rtl w:val="0"/>
          <w:lang w:val="en-US"/>
          <w14:textFill>
            <w14:solidFill>
              <w14:srgbClr w14:val="000000"/>
            </w14:solidFill>
          </w14:textFill>
        </w:rPr>
        <w:t>A window appears with text similar to the following:</w:t>
      </w:r>
    </w:p>
    <w:p>
      <w:pPr>
        <w:pStyle w:val="Body A"/>
        <w:ind w:left="720" w:firstLine="720"/>
        <w:rPr>
          <w:rStyle w:val="None"/>
          <w:outline w:val="0"/>
          <w:color w:val="000000"/>
          <w:sz w:val="20"/>
          <w:szCs w:val="20"/>
          <w:u w:color="000000"/>
          <w:shd w:val="clear" w:color="auto" w:fill="c0c0c0"/>
          <w14:textFill>
            <w14:solidFill>
              <w14:srgbClr w14:val="000000"/>
            </w14:solidFill>
          </w14:textFill>
        </w:rPr>
      </w:pPr>
      <w:r>
        <w:rPr>
          <w:rStyle w:val="None"/>
          <w:outline w:val="0"/>
          <w:color w:val="000000"/>
          <w:sz w:val="20"/>
          <w:szCs w:val="20"/>
          <w:u w:color="000000"/>
          <w:shd w:val="clear" w:color="auto" w:fill="c0c0c0"/>
          <w:rtl w:val="0"/>
          <w:lang w:val="en-US"/>
          <w14:textFill>
            <w14:solidFill>
              <w14:srgbClr w14:val="000000"/>
            </w14:solidFill>
          </w14:textFill>
        </w:rPr>
        <w:t>"JDK 8 Update 231.pkg" can't be opened because Apple cannot check it for malicious software.</w:t>
      </w:r>
    </w:p>
    <w:p>
      <w:pPr>
        <w:pStyle w:val="Body A"/>
        <w:ind w:left="720" w:firstLine="720"/>
        <w:rPr>
          <w:rStyle w:val="None"/>
          <w:outline w:val="0"/>
          <w:color w:val="000000"/>
          <w:u w:color="000000"/>
          <w14:textFill>
            <w14:solidFill>
              <w14:srgbClr w14:val="000000"/>
            </w14:solidFill>
          </w14:textFill>
        </w:rPr>
      </w:pPr>
      <w:r>
        <w:rPr>
          <w:rStyle w:val="None"/>
          <w:outline w:val="0"/>
          <w:color w:val="000000"/>
          <w:sz w:val="18"/>
          <w:szCs w:val="18"/>
          <w:u w:color="000000"/>
          <w:shd w:val="clear" w:color="auto" w:fill="c0c0c0"/>
          <w:rtl w:val="0"/>
          <w:lang w:val="en-US"/>
          <w14:textFill>
            <w14:solidFill>
              <w14:srgbClr w14:val="000000"/>
            </w14:solidFill>
          </w14:textFill>
        </w:rPr>
        <w:t>This software needs to be updated. Contact the developer for more information</w:t>
      </w:r>
      <w:r>
        <w:rPr>
          <w:rStyle w:val="None"/>
          <w:outline w:val="0"/>
          <w:color w:val="000000"/>
          <w:u w:color="000000"/>
          <w:shd w:val="clear" w:color="auto" w:fill="c0c0c0"/>
          <w:rtl w:val="0"/>
          <w:lang w:val="en-US"/>
          <w14:textFill>
            <w14:solidFill>
              <w14:srgbClr w14:val="000000"/>
            </w14:solidFill>
          </w14:textFill>
        </w:rPr>
        <w:t>.</w:t>
      </w:r>
    </w:p>
    <w:p>
      <w:pPr>
        <w:pStyle w:val="Body A"/>
        <w:ind w:left="720" w:firstLine="720"/>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 xml:space="preserve">Click the </w:t>
      </w:r>
      <w:r>
        <w:rPr>
          <w:rStyle w:val="None"/>
          <w:b w:val="1"/>
          <w:bCs w:val="1"/>
          <w:outline w:val="0"/>
          <w:color w:val="000000"/>
          <w:u w:color="000000"/>
          <w:rtl w:val="0"/>
          <w:lang w:val="nl-NL"/>
          <w14:textFill>
            <w14:solidFill>
              <w14:srgbClr w14:val="000000"/>
            </w14:solidFill>
          </w14:textFill>
        </w:rPr>
        <w:t>Open</w:t>
      </w:r>
      <w:r>
        <w:rPr>
          <w:rStyle w:val="None"/>
          <w:outline w:val="0"/>
          <w:color w:val="000000"/>
          <w:u w:color="000000"/>
          <w:rtl w:val="0"/>
          <w:lang w:val="it-IT"/>
          <w14:textFill>
            <w14:solidFill>
              <w14:srgbClr w14:val="000000"/>
            </w14:solidFill>
          </w14:textFill>
        </w:rPr>
        <w:t xml:space="preserve"> button.</w:t>
      </w:r>
    </w:p>
    <w:p>
      <w:pPr>
        <w:pStyle w:val="List Paragraph"/>
        <w:numPr>
          <w:ilvl w:val="0"/>
          <w:numId w:val="15"/>
        </w:numPr>
        <w:bidi w:val="0"/>
        <w:ind w:right="0"/>
        <w:jc w:val="left"/>
        <w:rPr>
          <w:rtl w:val="0"/>
          <w:lang w:val="en-US"/>
        </w:rPr>
      </w:pPr>
      <w:r>
        <w:rPr>
          <w:rStyle w:val="None"/>
          <w:outline w:val="0"/>
          <w:color w:val="000000"/>
          <w:u w:color="000000"/>
          <w:rtl w:val="0"/>
          <w:lang w:val="en-US"/>
          <w14:textFill>
            <w14:solidFill>
              <w14:srgbClr w14:val="000000"/>
            </w14:solidFill>
          </w14:textFill>
        </w:rPr>
        <w:t>A window appears with the following text:</w:t>
      </w:r>
    </w:p>
    <w:p>
      <w:pPr>
        <w:pStyle w:val="Body A"/>
        <w:ind w:left="720" w:firstLine="720"/>
        <w:rPr>
          <w:rStyle w:val="None"/>
          <w:outline w:val="0"/>
          <w:color w:val="000000"/>
          <w:sz w:val="20"/>
          <w:szCs w:val="20"/>
          <w:u w:color="000000"/>
          <w14:textFill>
            <w14:solidFill>
              <w14:srgbClr w14:val="000000"/>
            </w14:solidFill>
          </w14:textFill>
        </w:rPr>
      </w:pPr>
      <w:r>
        <w:rPr>
          <w:rStyle w:val="None"/>
          <w:outline w:val="0"/>
          <w:color w:val="000000"/>
          <w:sz w:val="20"/>
          <w:szCs w:val="20"/>
          <w:u w:color="000000"/>
          <w:shd w:val="clear" w:color="auto" w:fill="c0c0c0"/>
          <w:rtl w:val="0"/>
          <w:lang w:val="en-US"/>
          <w14:textFill>
            <w14:solidFill>
              <w14:srgbClr w14:val="000000"/>
            </w14:solidFill>
          </w14:textFill>
        </w:rPr>
        <w:t>Installer is trying to install new software. Enter your password to allow this.</w:t>
      </w:r>
    </w:p>
    <w:p>
      <w:pPr>
        <w:pStyle w:val="Body A"/>
        <w:ind w:left="720" w:firstLine="0"/>
      </w:pPr>
      <w:r>
        <w:rPr>
          <w:rStyle w:val="None"/>
          <w:outline w:val="0"/>
          <w:color w:val="000000"/>
          <w:u w:color="000000"/>
          <w:rtl w:val="0"/>
          <w:lang w:val="en-US"/>
          <w14:textFill>
            <w14:solidFill>
              <w14:srgbClr w14:val="000000"/>
            </w14:solidFill>
          </w14:textFill>
        </w:rPr>
        <w:t xml:space="preserve">      </w:t>
        <w:tab/>
        <w:t xml:space="preserve">Enter your username and password, then click the </w:t>
      </w:r>
      <w:r>
        <w:rPr>
          <w:rStyle w:val="None"/>
          <w:b w:val="1"/>
          <w:bCs w:val="1"/>
          <w:outline w:val="0"/>
          <w:color w:val="000000"/>
          <w:u w:color="000000"/>
          <w:rtl w:val="0"/>
          <w:lang w:val="en-US"/>
          <w14:textFill>
            <w14:solidFill>
              <w14:srgbClr w14:val="000000"/>
            </w14:solidFill>
          </w14:textFill>
        </w:rPr>
        <w:t>Install Software</w:t>
      </w:r>
      <w:r>
        <w:rPr>
          <w:rStyle w:val="None"/>
          <w:outline w:val="0"/>
          <w:color w:val="000000"/>
          <w:u w:color="000000"/>
          <w:rtl w:val="0"/>
          <w:lang w:val="it-IT"/>
          <w14:textFill>
            <w14:solidFill>
              <w14:srgbClr w14:val="000000"/>
            </w14:solidFill>
          </w14:textFill>
        </w:rPr>
        <w:t xml:space="preserve"> button.</w:t>
      </w:r>
    </w:p>
    <w:p>
      <w:pPr>
        <w:pStyle w:val="Body A"/>
        <w:rPr>
          <w:rStyle w:val="None"/>
          <w:b w:val="1"/>
          <w:bCs w:val="1"/>
        </w:rPr>
      </w:pPr>
    </w:p>
    <w:p>
      <w:pPr>
        <w:pStyle w:val="List Paragraph"/>
        <w:rPr>
          <w:rStyle w:val="None"/>
          <w:b w:val="1"/>
          <w:bCs w:val="1"/>
        </w:rPr>
      </w:pPr>
      <w:r>
        <w:rPr>
          <w:rStyle w:val="None"/>
          <w:b w:val="1"/>
          <w:bCs w:val="1"/>
          <w:rtl w:val="0"/>
          <w:lang w:val="en-US"/>
        </w:rPr>
        <w:t>3.2: Path Set up:</w:t>
      </w:r>
    </w:p>
    <w:p>
      <w:pPr>
        <w:pStyle w:val="List Paragraph"/>
      </w:pPr>
    </w:p>
    <w:p>
      <w:pPr>
        <w:pStyle w:val="List Paragraph"/>
        <w:numPr>
          <w:ilvl w:val="0"/>
          <w:numId w:val="17"/>
        </w:numPr>
        <w:bidi w:val="0"/>
        <w:ind w:right="0"/>
        <w:jc w:val="left"/>
        <w:rPr>
          <w:rtl w:val="0"/>
          <w:lang w:val="en-US"/>
        </w:rPr>
      </w:pPr>
      <w:r>
        <w:rPr>
          <w:rStyle w:val="None A"/>
          <w:rtl w:val="0"/>
          <w:lang w:val="en-US"/>
        </w:rPr>
        <w:t>Open terminal window</w:t>
      </w:r>
    </w:p>
    <w:p>
      <w:pPr>
        <w:pStyle w:val="List Paragraph"/>
        <w:ind w:left="1080" w:firstLine="0"/>
      </w:pPr>
      <w:r>
        <w:rPr>
          <w:rStyle w:val="None A"/>
        </w:rPr>
        <w:drawing xmlns:a="http://schemas.openxmlformats.org/drawingml/2006/main">
          <wp:inline distT="0" distB="0" distL="0" distR="0">
            <wp:extent cx="4755468" cy="609558"/>
            <wp:effectExtent l="0" t="0" r="0" b="0"/>
            <wp:docPr id="1073741828" name="officeArt object" descr="Picture 5"/>
            <wp:cNvGraphicFramePr/>
            <a:graphic xmlns:a="http://schemas.openxmlformats.org/drawingml/2006/main">
              <a:graphicData uri="http://schemas.openxmlformats.org/drawingml/2006/picture">
                <pic:pic xmlns:pic="http://schemas.openxmlformats.org/drawingml/2006/picture">
                  <pic:nvPicPr>
                    <pic:cNvPr id="1073741828" name="Picture 5" descr="Picture 5"/>
                    <pic:cNvPicPr>
                      <a:picLocks noChangeAspect="1"/>
                    </pic:cNvPicPr>
                  </pic:nvPicPr>
                  <pic:blipFill>
                    <a:blip r:embed="rId7">
                      <a:extLst/>
                    </a:blip>
                    <a:srcRect l="795" t="0" r="0" b="80320"/>
                    <a:stretch>
                      <a:fillRect/>
                    </a:stretch>
                  </pic:blipFill>
                  <pic:spPr>
                    <a:xfrm>
                      <a:off x="0" y="0"/>
                      <a:ext cx="4755468" cy="609558"/>
                    </a:xfrm>
                    <a:prstGeom prst="rect">
                      <a:avLst/>
                    </a:prstGeom>
                    <a:ln w="12700" cap="flat">
                      <a:noFill/>
                      <a:miter lim="400000"/>
                    </a:ln>
                    <a:effectLst/>
                  </pic:spPr>
                </pic:pic>
              </a:graphicData>
            </a:graphic>
          </wp:inline>
        </w:drawing>
      </w:r>
    </w:p>
    <w:p>
      <w:pPr>
        <w:pStyle w:val="List Paragraph"/>
        <w:numPr>
          <w:ilvl w:val="0"/>
          <w:numId w:val="17"/>
        </w:numPr>
        <w:bidi w:val="0"/>
        <w:ind w:right="0"/>
        <w:jc w:val="left"/>
        <w:rPr>
          <w:rtl w:val="0"/>
          <w:lang w:val="en-US"/>
        </w:rPr>
      </w:pPr>
      <w:r>
        <w:rPr>
          <w:rStyle w:val="None A"/>
          <w:rtl w:val="0"/>
          <w:lang w:val="en-US"/>
        </w:rPr>
        <w:t>Type command: $ vim ~/.bash_profile and Hit Enter</w:t>
      </w:r>
    </w:p>
    <w:p>
      <w:pPr>
        <w:pStyle w:val="List Paragraph"/>
        <w:ind w:left="1080" w:firstLine="0"/>
      </w:pPr>
    </w:p>
    <w:p>
      <w:pPr>
        <w:pStyle w:val="List Paragraph"/>
        <w:ind w:left="1080" w:firstLine="0"/>
      </w:pPr>
      <w:r>
        <w:rPr>
          <w:rStyle w:val="None A"/>
        </w:rPr>
        <w:drawing xmlns:a="http://schemas.openxmlformats.org/drawingml/2006/main">
          <wp:inline distT="0" distB="0" distL="0" distR="0">
            <wp:extent cx="4405630" cy="2641602"/>
            <wp:effectExtent l="0" t="0" r="0" b="0"/>
            <wp:docPr id="1073741829" name="officeArt object" descr="Picture 4"/>
            <wp:cNvGraphicFramePr/>
            <a:graphic xmlns:a="http://schemas.openxmlformats.org/drawingml/2006/main">
              <a:graphicData uri="http://schemas.openxmlformats.org/drawingml/2006/picture">
                <pic:pic xmlns:pic="http://schemas.openxmlformats.org/drawingml/2006/picture">
                  <pic:nvPicPr>
                    <pic:cNvPr id="1073741829" name="Picture 4" descr="Picture 4"/>
                    <pic:cNvPicPr>
                      <a:picLocks noChangeAspect="1"/>
                    </pic:cNvPicPr>
                  </pic:nvPicPr>
                  <pic:blipFill>
                    <a:blip r:embed="rId8">
                      <a:extLst/>
                    </a:blip>
                    <a:srcRect l="0" t="0" r="0" b="1874"/>
                    <a:stretch>
                      <a:fillRect/>
                    </a:stretch>
                  </pic:blipFill>
                  <pic:spPr>
                    <a:xfrm>
                      <a:off x="0" y="0"/>
                      <a:ext cx="4405630" cy="2641602"/>
                    </a:xfrm>
                    <a:prstGeom prst="rect">
                      <a:avLst/>
                    </a:prstGeom>
                    <a:ln w="12700" cap="flat">
                      <a:noFill/>
                      <a:miter lim="400000"/>
                    </a:ln>
                    <a:effectLst/>
                  </pic:spPr>
                </pic:pic>
              </a:graphicData>
            </a:graphic>
          </wp:inline>
        </w:drawing>
      </w:r>
    </w:p>
    <w:p>
      <w:pPr>
        <w:pStyle w:val="List Paragraph"/>
        <w:numPr>
          <w:ilvl w:val="0"/>
          <w:numId w:val="17"/>
        </w:numPr>
        <w:bidi w:val="0"/>
        <w:ind w:right="0"/>
        <w:jc w:val="left"/>
        <w:rPr>
          <w:rtl w:val="0"/>
          <w:lang w:val="en-US"/>
        </w:rPr>
      </w:pPr>
      <w:r>
        <w:rPr>
          <w:rStyle w:val="None A"/>
          <w:rtl w:val="0"/>
          <w:lang w:val="en-US"/>
        </w:rPr>
        <w:t>Type command: $ export JAVA_HOME=$(/usr/libexec/java_home)</w:t>
      </w:r>
    </w:p>
    <w:p>
      <w:pPr>
        <w:pStyle w:val="List Paragraph"/>
        <w:numPr>
          <w:ilvl w:val="0"/>
          <w:numId w:val="17"/>
        </w:numPr>
        <w:bidi w:val="0"/>
        <w:ind w:right="0"/>
        <w:jc w:val="left"/>
        <w:rPr>
          <w:rtl w:val="0"/>
          <w:lang w:val="en-US"/>
        </w:rPr>
      </w:pPr>
      <w:r>
        <w:rPr>
          <w:rStyle w:val="None A"/>
          <w:rtl w:val="0"/>
          <w:lang w:val="en-US"/>
        </w:rPr>
        <w:t>$ export PATH=${JAVA_HOME}/bin:${PATH}</w:t>
      </w:r>
    </w:p>
    <w:p>
      <w:pPr>
        <w:pStyle w:val="List Paragraph"/>
        <w:numPr>
          <w:ilvl w:val="0"/>
          <w:numId w:val="17"/>
        </w:numPr>
        <w:bidi w:val="0"/>
        <w:ind w:right="0"/>
        <w:jc w:val="left"/>
        <w:rPr>
          <w:rtl w:val="0"/>
          <w:lang w:val="en-US"/>
        </w:rPr>
      </w:pPr>
      <w:r>
        <w:rPr>
          <w:rStyle w:val="None A"/>
          <w:rtl w:val="0"/>
          <w:lang w:val="en-US"/>
        </w:rPr>
        <w:t>and press Escape key for Save changes.</w:t>
      </w:r>
    </w:p>
    <w:p>
      <w:pPr>
        <w:pStyle w:val="List Paragraph"/>
        <w:numPr>
          <w:ilvl w:val="0"/>
          <w:numId w:val="17"/>
        </w:numPr>
        <w:bidi w:val="0"/>
        <w:ind w:right="0"/>
        <w:jc w:val="left"/>
        <w:rPr>
          <w:rtl w:val="0"/>
          <w:lang w:val="en-US"/>
        </w:rPr>
      </w:pPr>
      <w:r>
        <w:rPr>
          <w:rStyle w:val="None A"/>
          <w:rtl w:val="0"/>
          <w:lang w:val="en-US"/>
        </w:rPr>
        <w:t>Type command: :(colon)wq, It will Save and close .bash_profile file.</w:t>
      </w:r>
    </w:p>
    <w:p>
      <w:pPr>
        <w:pStyle w:val="List Paragraph"/>
        <w:numPr>
          <w:ilvl w:val="0"/>
          <w:numId w:val="17"/>
        </w:numPr>
        <w:bidi w:val="0"/>
        <w:ind w:right="0"/>
        <w:jc w:val="left"/>
        <w:rPr>
          <w:rtl w:val="0"/>
          <w:lang w:val="en-US"/>
        </w:rPr>
      </w:pPr>
      <w:r>
        <w:rPr>
          <w:rStyle w:val="None A"/>
          <w:rtl w:val="0"/>
          <w:lang w:val="en-US"/>
        </w:rPr>
        <w:t>Type command: source ~/.bash_profile and hit Enter</w:t>
      </w:r>
    </w:p>
    <w:p>
      <w:pPr>
        <w:pStyle w:val="List Paragraph"/>
        <w:numPr>
          <w:ilvl w:val="0"/>
          <w:numId w:val="17"/>
        </w:numPr>
        <w:bidi w:val="0"/>
        <w:ind w:right="0"/>
        <w:jc w:val="left"/>
        <w:rPr>
          <w:rtl w:val="0"/>
          <w:lang w:val="en-US"/>
        </w:rPr>
      </w:pPr>
      <w:r>
        <w:rPr>
          <w:rStyle w:val="None A"/>
          <w:rtl w:val="0"/>
          <w:lang w:val="en-US"/>
        </w:rPr>
        <w:t>Now we can check the value of the JAVA_HOME variable:</w:t>
      </w:r>
    </w:p>
    <w:p>
      <w:pPr>
        <w:pStyle w:val="List Paragraph"/>
        <w:numPr>
          <w:ilvl w:val="0"/>
          <w:numId w:val="17"/>
        </w:numPr>
        <w:bidi w:val="0"/>
        <w:ind w:right="0"/>
        <w:jc w:val="left"/>
        <w:rPr>
          <w:rtl w:val="0"/>
          <w:lang w:val="en-US"/>
        </w:rPr>
      </w:pPr>
      <w:r>
        <w:rPr>
          <w:rStyle w:val="None A"/>
          <w:rtl w:val="0"/>
          <w:lang w:val="en-US"/>
        </w:rPr>
        <w:t>Type Command: echo $JAVA_HOME</w:t>
      </w:r>
    </w:p>
    <w:p>
      <w:pPr>
        <w:pStyle w:val="List Paragraph"/>
        <w:ind w:left="1440" w:firstLine="0"/>
      </w:pPr>
    </w:p>
    <w:p>
      <w:pPr>
        <w:pStyle w:val="List Paragraph"/>
        <w:numPr>
          <w:ilvl w:val="0"/>
          <w:numId w:val="18"/>
        </w:numPr>
        <w:bidi w:val="0"/>
        <w:ind w:right="0"/>
        <w:jc w:val="left"/>
        <w:rPr>
          <w:b w:val="1"/>
          <w:bCs w:val="1"/>
          <w:sz w:val="24"/>
          <w:szCs w:val="24"/>
          <w:rtl w:val="0"/>
          <w:lang w:val="en-US"/>
        </w:rPr>
      </w:pPr>
      <w:r>
        <w:rPr>
          <w:rStyle w:val="None"/>
          <w:b w:val="1"/>
          <w:bCs w:val="1"/>
          <w:sz w:val="24"/>
          <w:szCs w:val="24"/>
          <w:u w:val="single"/>
          <w:rtl w:val="0"/>
          <w:lang w:val="en-US"/>
        </w:rPr>
        <w:t>Maven Set up:</w:t>
      </w:r>
    </w:p>
    <w:p>
      <w:pPr>
        <w:pStyle w:val="List Paragraph"/>
      </w:pPr>
      <w:r>
        <w:rPr>
          <w:rStyle w:val="None A"/>
          <w:rtl w:val="0"/>
        </w:rPr>
        <w:t xml:space="preserve">Link to Download: </w:t>
      </w:r>
      <w:r>
        <w:rPr>
          <w:rStyle w:val="Hyperlink.0"/>
        </w:rPr>
        <w:fldChar w:fldCharType="begin" w:fldLock="0"/>
      </w:r>
      <w:r>
        <w:rPr>
          <w:rStyle w:val="Hyperlink.0"/>
        </w:rPr>
        <w:instrText xml:space="preserve"> HYPERLINK "https://maven.apache.org/download.cgi"</w:instrText>
      </w:r>
      <w:r>
        <w:rPr>
          <w:rStyle w:val="Hyperlink.0"/>
        </w:rPr>
        <w:fldChar w:fldCharType="separate" w:fldLock="0"/>
      </w:r>
      <w:r>
        <w:rPr>
          <w:rStyle w:val="Hyperlink.0"/>
          <w:rtl w:val="0"/>
        </w:rPr>
        <w:t>https://maven.apache.org/download.cgi</w:t>
      </w:r>
      <w:r>
        <w:rPr/>
        <w:fldChar w:fldCharType="end" w:fldLock="0"/>
      </w:r>
    </w:p>
    <w:p>
      <w:pPr>
        <w:pStyle w:val="List Paragraph"/>
      </w:pPr>
      <w:r>
        <w:rPr>
          <w:rStyle w:val="None A"/>
          <w:rtl w:val="0"/>
        </w:rPr>
        <w:t xml:space="preserve">Download the </w:t>
      </w:r>
      <w:r>
        <w:rPr>
          <w:rStyle w:val="None A"/>
          <w:rtl w:val="0"/>
        </w:rPr>
        <w:t>“</w:t>
      </w:r>
      <w:r>
        <w:rPr>
          <w:rStyle w:val="None A"/>
          <w:rtl w:val="0"/>
        </w:rPr>
        <w:t>Binary tar.gz archive</w:t>
      </w:r>
      <w:r>
        <w:rPr>
          <w:rStyle w:val="None A"/>
          <w:rtl w:val="0"/>
        </w:rPr>
        <w:t xml:space="preserve">” </w:t>
      </w:r>
      <w:r>
        <w:rPr>
          <w:rStyle w:val="None A"/>
          <w:rtl w:val="0"/>
        </w:rPr>
        <w:t xml:space="preserve">file. </w:t>
      </w:r>
    </w:p>
    <w:p>
      <w:pPr>
        <w:pStyle w:val="Body A"/>
        <w:ind w:left="720" w:firstLine="0"/>
      </w:pPr>
      <w:r>
        <w:rPr>
          <w:rStyle w:val="None A"/>
          <w:rtl w:val="0"/>
          <w:lang w:val="en-US"/>
        </w:rPr>
        <w:t>Extract the downloaded file in the location you want.</w:t>
      </w:r>
    </w:p>
    <w:p>
      <w:pPr>
        <w:pStyle w:val="List Paragraph"/>
        <w:rPr>
          <w:rStyle w:val="None A"/>
        </w:rPr>
      </w:pPr>
      <w:r>
        <w:rPr>
          <w:rStyle w:val="None"/>
          <w:b w:val="1"/>
          <w:bCs w:val="1"/>
          <w:rtl w:val="0"/>
          <w:lang w:val="en-US"/>
        </w:rPr>
        <w:t>4.1: Maven Path set up</w:t>
      </w:r>
      <w:r>
        <w:rPr>
          <w:rStyle w:val="None A"/>
          <w:rtl w:val="0"/>
        </w:rPr>
        <w:t>:</w:t>
      </w:r>
    </w:p>
    <w:p>
      <w:pPr>
        <w:pStyle w:val="List Paragraph"/>
        <w:rPr>
          <w:rStyle w:val="None A"/>
        </w:rPr>
      </w:pPr>
      <w:r>
        <w:rPr>
          <w:rStyle w:val="None A"/>
          <w:rtl w:val="0"/>
        </w:rPr>
        <w:t>In terminal run command</w:t>
      </w:r>
    </w:p>
    <w:p>
      <w:pPr>
        <w:pStyle w:val="List Paragraph"/>
        <w:rPr>
          <w:rStyle w:val="None A"/>
        </w:rPr>
      </w:pPr>
      <w:r>
        <w:rPr>
          <w:rStyle w:val="None A"/>
        </w:rPr>
        <w:drawing xmlns:a="http://schemas.openxmlformats.org/drawingml/2006/main">
          <wp:inline distT="0" distB="0" distL="0" distR="0">
            <wp:extent cx="4469765" cy="577850"/>
            <wp:effectExtent l="0" t="0" r="0" b="0"/>
            <wp:docPr id="1073741830" name="officeArt object" descr="Picture 6"/>
            <wp:cNvGraphicFramePr/>
            <a:graphic xmlns:a="http://schemas.openxmlformats.org/drawingml/2006/main">
              <a:graphicData uri="http://schemas.openxmlformats.org/drawingml/2006/picture">
                <pic:pic xmlns:pic="http://schemas.openxmlformats.org/drawingml/2006/picture">
                  <pic:nvPicPr>
                    <pic:cNvPr id="1073741830" name="Picture 6" descr="Picture 6"/>
                    <pic:cNvPicPr>
                      <a:picLocks noChangeAspect="1"/>
                    </pic:cNvPicPr>
                  </pic:nvPicPr>
                  <pic:blipFill>
                    <a:blip r:embed="rId9">
                      <a:extLst/>
                    </a:blip>
                    <a:srcRect l="0" t="0" r="0" b="80345"/>
                    <a:stretch>
                      <a:fillRect/>
                    </a:stretch>
                  </pic:blipFill>
                  <pic:spPr>
                    <a:xfrm>
                      <a:off x="0" y="0"/>
                      <a:ext cx="4469765" cy="577850"/>
                    </a:xfrm>
                    <a:prstGeom prst="rect">
                      <a:avLst/>
                    </a:prstGeom>
                    <a:ln w="12700" cap="flat">
                      <a:noFill/>
                      <a:miter lim="400000"/>
                    </a:ln>
                    <a:effectLst/>
                  </pic:spPr>
                </pic:pic>
              </a:graphicData>
            </a:graphic>
          </wp:inline>
        </w:drawing>
      </w:r>
    </w:p>
    <w:p>
      <w:pPr>
        <w:pStyle w:val="List Paragraph"/>
        <w:numPr>
          <w:ilvl w:val="0"/>
          <w:numId w:val="20"/>
        </w:numPr>
        <w:bidi w:val="0"/>
        <w:ind w:right="0"/>
        <w:jc w:val="left"/>
        <w:rPr>
          <w:rtl w:val="0"/>
          <w:lang w:val="en-US"/>
        </w:rPr>
      </w:pPr>
      <w:r>
        <w:rPr>
          <w:rStyle w:val="None"/>
          <w:shd w:val="clear" w:color="auto" w:fill="c0c0c0"/>
          <w:rtl w:val="0"/>
          <w:lang w:val="en-US"/>
        </w:rPr>
        <w:t>open ~/.bash_profile</w:t>
      </w:r>
    </w:p>
    <w:p>
      <w:pPr>
        <w:pStyle w:val="List Paragraph"/>
        <w:rPr>
          <w:rStyle w:val="None A"/>
        </w:rPr>
      </w:pPr>
      <w:r>
        <w:rPr>
          <w:rStyle w:val="None A"/>
          <w:rtl w:val="0"/>
        </w:rPr>
        <w:t xml:space="preserve"> The bash profile will be opened, Insert </w:t>
      </w:r>
    </w:p>
    <w:p>
      <w:pPr>
        <w:pStyle w:val="List Paragraph"/>
        <w:rPr>
          <w:rStyle w:val="None A"/>
        </w:rPr>
      </w:pPr>
      <w:r>
        <w:rPr>
          <w:rStyle w:val="None A"/>
        </w:rPr>
        <w:drawing xmlns:a="http://schemas.openxmlformats.org/drawingml/2006/main">
          <wp:inline distT="0" distB="0" distL="0" distR="0">
            <wp:extent cx="5276850" cy="1149352"/>
            <wp:effectExtent l="0" t="0" r="0" b="0"/>
            <wp:docPr id="1073741831" name="officeArt object" descr="Picture 7"/>
            <wp:cNvGraphicFramePr/>
            <a:graphic xmlns:a="http://schemas.openxmlformats.org/drawingml/2006/main">
              <a:graphicData uri="http://schemas.openxmlformats.org/drawingml/2006/picture">
                <pic:pic xmlns:pic="http://schemas.openxmlformats.org/drawingml/2006/picture">
                  <pic:nvPicPr>
                    <pic:cNvPr id="1073741831" name="Picture 7" descr="Picture 7"/>
                    <pic:cNvPicPr>
                      <a:picLocks noChangeAspect="1"/>
                    </pic:cNvPicPr>
                  </pic:nvPicPr>
                  <pic:blipFill>
                    <a:blip r:embed="rId10">
                      <a:extLst/>
                    </a:blip>
                    <a:srcRect l="0" t="0" r="0" b="68755"/>
                    <a:stretch>
                      <a:fillRect/>
                    </a:stretch>
                  </pic:blipFill>
                  <pic:spPr>
                    <a:xfrm>
                      <a:off x="0" y="0"/>
                      <a:ext cx="5276850" cy="1149352"/>
                    </a:xfrm>
                    <a:prstGeom prst="rect">
                      <a:avLst/>
                    </a:prstGeom>
                    <a:ln w="12700" cap="flat">
                      <a:noFill/>
                      <a:miter lim="400000"/>
                    </a:ln>
                    <a:effectLst/>
                  </pic:spPr>
                </pic:pic>
              </a:graphicData>
            </a:graphic>
          </wp:inline>
        </w:drawing>
      </w:r>
    </w:p>
    <w:p>
      <w:pPr>
        <w:pStyle w:val="List Paragraph"/>
        <w:numPr>
          <w:ilvl w:val="0"/>
          <w:numId w:val="20"/>
        </w:numPr>
        <w:bidi w:val="0"/>
        <w:ind w:right="0"/>
        <w:jc w:val="left"/>
        <w:rPr>
          <w:rtl w:val="0"/>
          <w:lang w:val="en-US"/>
        </w:rPr>
      </w:pPr>
      <w:r>
        <w:rPr>
          <w:rStyle w:val="None"/>
          <w:shd w:val="clear" w:color="auto" w:fill="c0c0c0"/>
          <w:rtl w:val="0"/>
          <w:lang w:val="en-US"/>
        </w:rPr>
        <w:t xml:space="preserve">export M2_HOME= </w:t>
      </w:r>
      <w:r>
        <w:rPr>
          <w:rStyle w:val="None"/>
          <w:shd w:val="clear" w:color="auto" w:fill="c0c0c0"/>
          <w:rtl w:val="0"/>
          <w:lang w:val="en-US"/>
        </w:rPr>
        <w:t>“</w:t>
      </w:r>
      <w:r>
        <w:rPr>
          <w:rStyle w:val="None"/>
          <w:shd w:val="clear" w:color="auto" w:fill="c0c0c0"/>
          <w:rtl w:val="0"/>
          <w:lang w:val="en-US"/>
        </w:rPr>
        <w:t>path of the extracted apache maven</w:t>
      </w:r>
      <w:r>
        <w:rPr>
          <w:rStyle w:val="None"/>
          <w:shd w:val="clear" w:color="auto" w:fill="c0c0c0"/>
          <w:rtl w:val="0"/>
          <w:lang w:val="en-US"/>
        </w:rPr>
        <w:t>”</w:t>
      </w:r>
    </w:p>
    <w:p>
      <w:pPr>
        <w:pStyle w:val="List Paragraph"/>
        <w:numPr>
          <w:ilvl w:val="0"/>
          <w:numId w:val="20"/>
        </w:numPr>
        <w:bidi w:val="0"/>
        <w:ind w:right="0"/>
        <w:jc w:val="left"/>
        <w:rPr>
          <w:rtl w:val="0"/>
          <w:lang w:val="en-US"/>
        </w:rPr>
      </w:pPr>
      <w:r>
        <w:rPr>
          <w:rStyle w:val="None"/>
          <w:shd w:val="clear" w:color="auto" w:fill="c0c0c0"/>
          <w:rtl w:val="0"/>
          <w:lang w:val="en-US"/>
        </w:rPr>
        <w:t>PATH=${M2_HOME}/bin:${PATH}</w:t>
      </w:r>
    </w:p>
    <w:p>
      <w:pPr>
        <w:pStyle w:val="List Paragraph"/>
        <w:numPr>
          <w:ilvl w:val="0"/>
          <w:numId w:val="20"/>
        </w:numPr>
        <w:bidi w:val="0"/>
        <w:ind w:right="0"/>
        <w:jc w:val="left"/>
        <w:rPr>
          <w:rtl w:val="0"/>
          <w:lang w:val="en-US"/>
        </w:rPr>
      </w:pPr>
      <w:r>
        <w:rPr>
          <w:rStyle w:val="None"/>
          <w:shd w:val="clear" w:color="auto" w:fill="c0c0c0"/>
          <w:rtl w:val="0"/>
          <w:lang w:val="en-US"/>
        </w:rPr>
        <w:t>export PATH</w:t>
      </w:r>
    </w:p>
    <w:p>
      <w:pPr>
        <w:pStyle w:val="Body A"/>
        <w:spacing w:line="240" w:lineRule="auto"/>
        <w:ind w:left="768" w:firstLine="0"/>
        <w:rPr>
          <w:rStyle w:val="None A"/>
        </w:rPr>
      </w:pPr>
      <w:r>
        <w:rPr>
          <w:rStyle w:val="None A"/>
          <w:rtl w:val="0"/>
          <w:lang w:val="en-US"/>
        </w:rPr>
        <w:t>In Terminal run command</w:t>
      </w:r>
    </w:p>
    <w:p>
      <w:pPr>
        <w:pStyle w:val="List Paragraph"/>
        <w:numPr>
          <w:ilvl w:val="0"/>
          <w:numId w:val="20"/>
        </w:numPr>
        <w:bidi w:val="0"/>
        <w:spacing w:line="240" w:lineRule="auto"/>
        <w:ind w:right="0"/>
        <w:jc w:val="left"/>
        <w:rPr>
          <w:rtl w:val="0"/>
          <w:lang w:val="en-US"/>
        </w:rPr>
      </w:pPr>
      <w:r>
        <w:rPr>
          <w:rStyle w:val="None"/>
          <w:shd w:val="clear" w:color="auto" w:fill="c0c0c0"/>
          <w:rtl w:val="0"/>
          <w:lang w:val="en-US"/>
        </w:rPr>
        <w:t xml:space="preserve">source ~/.bash_profile </w:t>
      </w:r>
    </w:p>
    <w:p>
      <w:pPr>
        <w:pStyle w:val="Body A"/>
        <w:spacing w:line="240" w:lineRule="auto"/>
        <w:ind w:left="720" w:firstLine="0"/>
        <w:rPr>
          <w:rStyle w:val="None A"/>
        </w:rPr>
      </w:pPr>
      <w:r>
        <w:rPr>
          <w:rStyle w:val="None A"/>
          <w:rtl w:val="0"/>
          <w:lang w:val="en-US"/>
        </w:rPr>
        <w:t>It will save the details in bash profile.</w:t>
      </w:r>
    </w:p>
    <w:p>
      <w:pPr>
        <w:pStyle w:val="List Paragraph"/>
        <w:numPr>
          <w:ilvl w:val="0"/>
          <w:numId w:val="21"/>
        </w:numPr>
        <w:bidi w:val="0"/>
        <w:ind w:right="0"/>
        <w:jc w:val="left"/>
        <w:rPr>
          <w:b w:val="1"/>
          <w:bCs w:val="1"/>
          <w:sz w:val="24"/>
          <w:szCs w:val="24"/>
          <w:rtl w:val="0"/>
          <w:lang w:val="en-US"/>
        </w:rPr>
      </w:pPr>
      <w:r>
        <w:rPr>
          <w:rStyle w:val="None"/>
          <w:b w:val="1"/>
          <w:bCs w:val="1"/>
          <w:sz w:val="24"/>
          <w:szCs w:val="24"/>
          <w:u w:val="single"/>
          <w:rtl w:val="0"/>
          <w:lang w:val="en-US"/>
        </w:rPr>
        <w:t>NodeJS Installation:</w:t>
      </w:r>
    </w:p>
    <w:p>
      <w:pPr>
        <w:pStyle w:val="List Paragraph"/>
        <w:rPr>
          <w:rStyle w:val="None A"/>
        </w:rPr>
      </w:pPr>
      <w:r>
        <w:rPr>
          <w:rStyle w:val="None A"/>
          <w:rtl w:val="0"/>
        </w:rPr>
        <w:t xml:space="preserve">Download and Install NodeJS in the machine. </w:t>
      </w:r>
    </w:p>
    <w:p>
      <w:pPr>
        <w:pStyle w:val="List Paragraph"/>
        <w:rPr>
          <w:rStyle w:val="Hyperlink.0"/>
        </w:rPr>
      </w:pPr>
      <w:r>
        <w:rPr>
          <w:rStyle w:val="None A"/>
          <w:rtl w:val="0"/>
        </w:rPr>
        <w:t xml:space="preserve">Link to Download: </w:t>
      </w:r>
      <w:r>
        <w:rPr>
          <w:rStyle w:val="Hyperlink.0"/>
        </w:rPr>
        <w:fldChar w:fldCharType="begin" w:fldLock="0"/>
      </w:r>
      <w:r>
        <w:rPr>
          <w:rStyle w:val="Hyperlink.0"/>
        </w:rPr>
        <w:instrText xml:space="preserve"> HYPERLINK "https://nodejs.org/en/download/"</w:instrText>
      </w:r>
      <w:r>
        <w:rPr>
          <w:rStyle w:val="Hyperlink.0"/>
        </w:rPr>
        <w:fldChar w:fldCharType="separate" w:fldLock="0"/>
      </w:r>
      <w:r>
        <w:rPr>
          <w:rStyle w:val="Hyperlink.0"/>
          <w:rtl w:val="0"/>
        </w:rPr>
        <w:t>https://nodejs.org/en/download/</w:t>
      </w:r>
      <w:r>
        <w:rPr/>
        <w:fldChar w:fldCharType="end" w:fldLock="0"/>
      </w:r>
    </w:p>
    <w:p>
      <w:pPr>
        <w:pStyle w:val="List Paragraph"/>
        <w:rPr>
          <w:rStyle w:val="Hyperlink.0"/>
        </w:rPr>
      </w:pPr>
      <w:r>
        <w:rPr>
          <w:rStyle w:val="None A"/>
        </w:rPr>
        <w:drawing xmlns:a="http://schemas.openxmlformats.org/drawingml/2006/main">
          <wp:inline distT="0" distB="0" distL="0" distR="0">
            <wp:extent cx="5730641" cy="2844800"/>
            <wp:effectExtent l="0" t="0" r="0" b="0"/>
            <wp:docPr id="1073741832" name="officeArt object" descr="Install Node Using .pkg Installer"/>
            <wp:cNvGraphicFramePr/>
            <a:graphic xmlns:a="http://schemas.openxmlformats.org/drawingml/2006/main">
              <a:graphicData uri="http://schemas.openxmlformats.org/drawingml/2006/picture">
                <pic:pic xmlns:pic="http://schemas.openxmlformats.org/drawingml/2006/picture">
                  <pic:nvPicPr>
                    <pic:cNvPr id="1073741832" name="Install Node Using .pkg Installer" descr="Install Node Using .pkg Installer"/>
                    <pic:cNvPicPr>
                      <a:picLocks noChangeAspect="1"/>
                    </pic:cNvPicPr>
                  </pic:nvPicPr>
                  <pic:blipFill>
                    <a:blip r:embed="rId11">
                      <a:extLst/>
                    </a:blip>
                    <a:stretch>
                      <a:fillRect/>
                    </a:stretch>
                  </pic:blipFill>
                  <pic:spPr>
                    <a:xfrm>
                      <a:off x="0" y="0"/>
                      <a:ext cx="5730641" cy="2844800"/>
                    </a:xfrm>
                    <a:prstGeom prst="rect">
                      <a:avLst/>
                    </a:prstGeom>
                    <a:ln w="12700" cap="flat">
                      <a:noFill/>
                      <a:miter lim="400000"/>
                    </a:ln>
                    <a:effectLst/>
                  </pic:spPr>
                </pic:pic>
              </a:graphicData>
            </a:graphic>
          </wp:inline>
        </w:drawing>
      </w:r>
    </w:p>
    <w:p>
      <w:pPr>
        <w:pStyle w:val="List Paragraph"/>
        <w:numPr>
          <w:ilvl w:val="0"/>
          <w:numId w:val="23"/>
        </w:numPr>
        <w:bidi w:val="0"/>
        <w:ind w:right="0"/>
        <w:jc w:val="left"/>
        <w:rPr>
          <w:rtl w:val="0"/>
          <w:lang w:val="en-US"/>
        </w:rPr>
      </w:pPr>
      <w:r>
        <w:rPr>
          <w:rStyle w:val="None A"/>
          <w:rtl w:val="0"/>
          <w:lang w:val="en-US"/>
        </w:rPr>
        <w:t xml:space="preserve"> </w:t>
      </w:r>
      <w:r>
        <w:rPr>
          <w:rStyle w:val="None"/>
          <w:outline w:val="0"/>
          <w:color w:val="000000"/>
          <w:u w:val="none" w:color="000000"/>
          <w:rtl w:val="0"/>
          <w:lang w:val="en-US"/>
          <w14:textFill>
            <w14:solidFill>
              <w14:srgbClr w14:val="000000"/>
            </w14:solidFill>
          </w14:textFill>
        </w:rPr>
        <w:t>Download the .pkg Installer</w:t>
      </w:r>
    </w:p>
    <w:p>
      <w:pPr>
        <w:pStyle w:val="List Paragraph"/>
        <w:numPr>
          <w:ilvl w:val="0"/>
          <w:numId w:val="25"/>
        </w:numPr>
        <w:bidi w:val="0"/>
        <w:ind w:right="0"/>
        <w:jc w:val="left"/>
        <w:rPr>
          <w:rtl w:val="0"/>
          <w:lang w:val="en-US"/>
        </w:rPr>
      </w:pPr>
      <w:r>
        <w:rPr>
          <w:rStyle w:val="None"/>
          <w:outline w:val="0"/>
          <w:color w:val="000000"/>
          <w:u w:val="none" w:color="000000"/>
          <w:rtl w:val="0"/>
          <w:lang w:val="en-US"/>
          <w14:textFill>
            <w14:solidFill>
              <w14:srgbClr w14:val="000000"/>
            </w14:solidFill>
          </w14:textFill>
        </w:rPr>
        <w:t xml:space="preserve">Click on the </w:t>
      </w:r>
      <w:r>
        <w:rPr>
          <w:rStyle w:val="None"/>
          <w:outline w:val="0"/>
          <w:color w:val="000000"/>
          <w:u w:val="none" w:color="000000"/>
          <w:rtl w:val="0"/>
          <w:lang w:val="en-US"/>
          <w14:textFill>
            <w14:solidFill>
              <w14:srgbClr w14:val="000000"/>
            </w14:solidFill>
          </w14:textFill>
        </w:rPr>
        <w:t>“</w:t>
      </w:r>
      <w:r>
        <w:rPr>
          <w:rStyle w:val="None"/>
          <w:outline w:val="0"/>
          <w:color w:val="000000"/>
          <w:u w:val="none" w:color="000000"/>
          <w:rtl w:val="0"/>
          <w:lang w:val="en-US"/>
          <w14:textFill>
            <w14:solidFill>
              <w14:srgbClr w14:val="000000"/>
            </w14:solidFill>
          </w14:textFill>
        </w:rPr>
        <w:t>macOS Installer</w:t>
      </w:r>
      <w:r>
        <w:rPr>
          <w:rStyle w:val="None"/>
          <w:outline w:val="0"/>
          <w:color w:val="000000"/>
          <w:u w:val="none" w:color="000000"/>
          <w:rtl w:val="0"/>
          <w:lang w:val="en-US"/>
          <w14:textFill>
            <w14:solidFill>
              <w14:srgbClr w14:val="000000"/>
            </w14:solidFill>
          </w14:textFill>
        </w:rPr>
        <w:t xml:space="preserve">” </w:t>
      </w:r>
      <w:r>
        <w:rPr>
          <w:rStyle w:val="None"/>
          <w:outline w:val="0"/>
          <w:color w:val="000000"/>
          <w:u w:val="none" w:color="000000"/>
          <w:rtl w:val="0"/>
          <w:lang w:val="en-US"/>
          <w14:textFill>
            <w14:solidFill>
              <w14:srgbClr w14:val="000000"/>
            </w14:solidFill>
          </w14:textFill>
        </w:rPr>
        <w:t>option to download the .pkg installer. Make sure you download it to your desired location.</w:t>
      </w:r>
    </w:p>
    <w:p>
      <w:pPr>
        <w:pStyle w:val="List Paragraph"/>
        <w:numPr>
          <w:ilvl w:val="0"/>
          <w:numId w:val="26"/>
        </w:numPr>
        <w:bidi w:val="0"/>
        <w:ind w:right="0"/>
        <w:jc w:val="left"/>
        <w:rPr>
          <w:rtl w:val="0"/>
          <w:lang w:val="en-US"/>
        </w:rPr>
      </w:pPr>
      <w:r>
        <w:rPr>
          <w:rStyle w:val="None A"/>
          <w:rtl w:val="0"/>
          <w:lang w:val="en-US"/>
        </w:rPr>
        <w:t xml:space="preserve"> Run Node.js Installer</w:t>
      </w:r>
    </w:p>
    <w:p>
      <w:pPr>
        <w:pStyle w:val="List Paragraph"/>
        <w:numPr>
          <w:ilvl w:val="0"/>
          <w:numId w:val="25"/>
        </w:numPr>
        <w:bidi w:val="0"/>
        <w:ind w:right="0"/>
        <w:jc w:val="left"/>
        <w:rPr>
          <w:rtl w:val="0"/>
          <w:lang w:val="en-US"/>
        </w:rPr>
      </w:pPr>
      <w:r>
        <w:rPr>
          <w:rStyle w:val="None A"/>
          <w:rtl w:val="0"/>
          <w:lang w:val="en-US"/>
        </w:rPr>
        <w:t>Now, your installer is ready to run. However, it will not take your much time. So, let</w:t>
      </w:r>
      <w:r>
        <w:rPr>
          <w:rStyle w:val="None A"/>
          <w:rtl w:val="0"/>
          <w:lang w:val="en-US"/>
        </w:rPr>
        <w:t>’</w:t>
      </w:r>
      <w:r>
        <w:rPr>
          <w:rStyle w:val="None A"/>
          <w:rtl w:val="0"/>
          <w:lang w:val="en-US"/>
        </w:rPr>
        <w:t>s explain in detail here.</w:t>
      </w:r>
    </w:p>
    <w:p>
      <w:pPr>
        <w:pStyle w:val="List Paragraph"/>
        <w:rPr>
          <w:rStyle w:val="None"/>
          <w:rFonts w:ascii="Courier New" w:cs="Courier New" w:hAnsi="Courier New" w:eastAsia="Courier New"/>
          <w:outline w:val="0"/>
          <w:color w:val="000000"/>
          <w:spacing w:val="0"/>
          <w:u w:color="000000"/>
          <w:shd w:val="clear" w:color="auto" w:fill="f5f5f5"/>
          <w14:textFill>
            <w14:solidFill>
              <w14:srgbClr w14:val="000000"/>
            </w14:solidFill>
          </w14:textFill>
        </w:rPr>
      </w:pPr>
    </w:p>
    <w:p>
      <w:pPr>
        <w:pStyle w:val="List Paragraph"/>
        <w:rPr>
          <w:rStyle w:val="None"/>
          <w:rFonts w:ascii="Courier New" w:cs="Courier New" w:hAnsi="Courier New" w:eastAsia="Courier New"/>
          <w:outline w:val="0"/>
          <w:color w:val="000000"/>
          <w:spacing w:val="11"/>
          <w:u w:color="000000"/>
          <w:shd w:val="clear" w:color="auto" w:fill="f5f5f5"/>
          <w14:textFill>
            <w14:solidFill>
              <w14:srgbClr w14:val="000000"/>
            </w14:solidFill>
          </w14:textFill>
        </w:rPr>
      </w:pPr>
      <w:r>
        <w:rPr>
          <w:rStyle w:val="None"/>
          <w:rFonts w:ascii="Courier New" w:hAnsi="Courier New"/>
          <w:outline w:val="0"/>
          <w:color w:val="000000"/>
          <w:spacing w:val="11"/>
          <w:u w:color="000000"/>
          <w:shd w:val="clear" w:color="auto" w:fill="f5f5f5"/>
          <w:rtl w:val="0"/>
          <w:lang w:val="en-US"/>
          <w14:textFill>
            <w14:solidFill>
              <w14:srgbClr w14:val="000000"/>
            </w14:solidFill>
          </w14:textFill>
        </w:rPr>
        <w:t>Introduction &gt; Continue</w:t>
      </w:r>
      <w:r>
        <w:rPr>
          <w:rStyle w:val="None"/>
          <w:rFonts w:ascii="Courier New" w:cs="Courier New" w:hAnsi="Courier New" w:eastAsia="Courier New"/>
          <w:outline w:val="0"/>
          <w:color w:val="000000"/>
          <w:spacing w:val="11"/>
          <w:u w:color="000000"/>
          <w14:textFill>
            <w14:solidFill>
              <w14:srgbClr w14:val="000000"/>
            </w14:solidFill>
          </w14:textFill>
        </w:rPr>
        <w:br w:type="textWrapping"/>
      </w:r>
      <w:r>
        <w:rPr>
          <w:rStyle w:val="None"/>
          <w:rFonts w:ascii="Courier New" w:hAnsi="Courier New"/>
          <w:outline w:val="0"/>
          <w:color w:val="000000"/>
          <w:spacing w:val="11"/>
          <w:u w:color="000000"/>
          <w:shd w:val="clear" w:color="auto" w:fill="f5f5f5"/>
          <w:rtl w:val="0"/>
          <w:lang w:val="en-US"/>
          <w14:textFill>
            <w14:solidFill>
              <w14:srgbClr w14:val="000000"/>
            </w14:solidFill>
          </w14:textFill>
        </w:rPr>
        <w:t>License &gt; Select Continue &gt; Agree</w:t>
      </w:r>
      <w:r>
        <w:rPr>
          <w:rStyle w:val="None"/>
          <w:rFonts w:ascii="Courier New" w:cs="Courier New" w:hAnsi="Courier New" w:eastAsia="Courier New"/>
          <w:outline w:val="0"/>
          <w:color w:val="000000"/>
          <w:spacing w:val="11"/>
          <w:u w:color="000000"/>
          <w14:textFill>
            <w14:solidFill>
              <w14:srgbClr w14:val="000000"/>
            </w14:solidFill>
          </w14:textFill>
        </w:rPr>
        <w:br w:type="textWrapping"/>
      </w:r>
      <w:r>
        <w:rPr>
          <w:rStyle w:val="None"/>
          <w:rFonts w:ascii="Courier New" w:hAnsi="Courier New"/>
          <w:outline w:val="0"/>
          <w:color w:val="000000"/>
          <w:spacing w:val="11"/>
          <w:u w:color="000000"/>
          <w:shd w:val="clear" w:color="auto" w:fill="f5f5f5"/>
          <w:rtl w:val="0"/>
          <w:lang w:val="en-US"/>
          <w14:textFill>
            <w14:solidFill>
              <w14:srgbClr w14:val="000000"/>
            </w14:solidFill>
          </w14:textFill>
        </w:rPr>
        <w:t>Installation Type &gt; Install &gt; Authenticate with your Mac to allow the Installation &gt; Install Software</w:t>
      </w:r>
      <w:r>
        <w:rPr>
          <w:rStyle w:val="None"/>
          <w:rFonts w:ascii="Courier New" w:cs="Courier New" w:hAnsi="Courier New" w:eastAsia="Courier New"/>
          <w:outline w:val="0"/>
          <w:color w:val="000000"/>
          <w:spacing w:val="11"/>
          <w:u w:color="000000"/>
          <w14:textFill>
            <w14:solidFill>
              <w14:srgbClr w14:val="000000"/>
            </w14:solidFill>
          </w14:textFill>
        </w:rPr>
        <w:br w:type="textWrapping"/>
      </w:r>
      <w:r>
        <w:rPr>
          <w:rStyle w:val="None"/>
          <w:rFonts w:ascii="Courier New" w:hAnsi="Courier New"/>
          <w:outline w:val="0"/>
          <w:color w:val="000000"/>
          <w:spacing w:val="11"/>
          <w:u w:color="000000"/>
          <w:shd w:val="clear" w:color="auto" w:fill="f5f5f5"/>
          <w:rtl w:val="0"/>
          <w:lang w:val="en-US"/>
          <w14:textFill>
            <w14:solidFill>
              <w14:srgbClr w14:val="000000"/>
            </w14:solidFill>
          </w14:textFill>
        </w:rPr>
        <w:t>Summary &gt; Close</w:t>
      </w:r>
    </w:p>
    <w:p>
      <w:pPr>
        <w:pStyle w:val="List Paragraph"/>
        <w:rPr>
          <w:rStyle w:val="None"/>
          <w:rFonts w:ascii="Courier New" w:cs="Courier New" w:hAnsi="Courier New" w:eastAsia="Courier New"/>
          <w:outline w:val="0"/>
          <w:color w:val="000000"/>
          <w:spacing w:val="11"/>
          <w:sz w:val="26"/>
          <w:szCs w:val="26"/>
          <w:u w:color="000000"/>
          <w:shd w:val="clear" w:color="auto" w:fill="f5f5f5"/>
          <w14:textFill>
            <w14:solidFill>
              <w14:srgbClr w14:val="000000"/>
            </w14:solidFill>
          </w14:textFill>
        </w:rPr>
      </w:pPr>
      <w:r>
        <w:rPr>
          <w:rStyle w:val="None A"/>
        </w:rPr>
        <w:drawing xmlns:a="http://schemas.openxmlformats.org/drawingml/2006/main">
          <wp:inline distT="0" distB="0" distL="0" distR="0">
            <wp:extent cx="4984750" cy="3034085"/>
            <wp:effectExtent l="0" t="0" r="0" b="0"/>
            <wp:docPr id="1073741833" name="officeArt object" descr="Run Node.js Installer"/>
            <wp:cNvGraphicFramePr/>
            <a:graphic xmlns:a="http://schemas.openxmlformats.org/drawingml/2006/main">
              <a:graphicData uri="http://schemas.openxmlformats.org/drawingml/2006/picture">
                <pic:pic xmlns:pic="http://schemas.openxmlformats.org/drawingml/2006/picture">
                  <pic:nvPicPr>
                    <pic:cNvPr id="1073741833" name="Run Node.js Installer" descr="Run Node.js Installer"/>
                    <pic:cNvPicPr>
                      <a:picLocks noChangeAspect="1"/>
                    </pic:cNvPicPr>
                  </pic:nvPicPr>
                  <pic:blipFill>
                    <a:blip r:embed="rId12">
                      <a:extLst/>
                    </a:blip>
                    <a:stretch>
                      <a:fillRect/>
                    </a:stretch>
                  </pic:blipFill>
                  <pic:spPr>
                    <a:xfrm>
                      <a:off x="0" y="0"/>
                      <a:ext cx="4984750" cy="3034085"/>
                    </a:xfrm>
                    <a:prstGeom prst="rect">
                      <a:avLst/>
                    </a:prstGeom>
                    <a:ln w="12700" cap="flat">
                      <a:noFill/>
                      <a:miter lim="400000"/>
                    </a:ln>
                    <a:effectLst/>
                  </pic:spPr>
                </pic:pic>
              </a:graphicData>
            </a:graphic>
          </wp:inline>
        </w:drawing>
      </w:r>
    </w:p>
    <w:p>
      <w:pPr>
        <w:pStyle w:val="List Paragraph"/>
        <w:rPr>
          <w:rStyle w:val="None"/>
          <w:rFonts w:ascii="Courier New" w:cs="Courier New" w:hAnsi="Courier New" w:eastAsia="Courier New"/>
          <w:outline w:val="0"/>
          <w:color w:val="000000"/>
          <w:spacing w:val="11"/>
          <w:sz w:val="26"/>
          <w:szCs w:val="26"/>
          <w:u w:color="000000"/>
          <w:shd w:val="clear" w:color="auto" w:fill="f5f5f5"/>
          <w14:textFill>
            <w14:solidFill>
              <w14:srgbClr w14:val="000000"/>
            </w14:solidFill>
          </w14:textFill>
        </w:rPr>
      </w:pPr>
    </w:p>
    <w:p>
      <w:pPr>
        <w:pStyle w:val="List Paragraph"/>
        <w:numPr>
          <w:ilvl w:val="0"/>
          <w:numId w:val="27"/>
        </w:numPr>
        <w:bidi w:val="0"/>
        <w:ind w:right="0"/>
        <w:jc w:val="left"/>
        <w:rPr>
          <w:rtl w:val="0"/>
          <w:lang w:val="en-US"/>
        </w:rPr>
      </w:pPr>
      <w:r>
        <w:rPr>
          <w:rStyle w:val="None A"/>
          <w:rtl w:val="0"/>
          <w:lang w:val="en-US"/>
        </w:rPr>
        <w:t xml:space="preserve"> Verify Node.js Installation</w:t>
      </w:r>
    </w:p>
    <w:p>
      <w:pPr>
        <w:pStyle w:val="List Paragraph"/>
        <w:numPr>
          <w:ilvl w:val="0"/>
          <w:numId w:val="28"/>
        </w:numPr>
        <w:bidi w:val="0"/>
        <w:ind w:right="0"/>
        <w:jc w:val="left"/>
        <w:rPr>
          <w:rFonts w:ascii="Courier New" w:hAnsi="Courier New"/>
          <w:i w:val="1"/>
          <w:iCs w:val="1"/>
          <w:rtl w:val="0"/>
          <w:lang w:val="en-US"/>
        </w:rPr>
      </w:pPr>
      <w:r>
        <w:rPr>
          <w:rStyle w:val="None"/>
          <w:rFonts w:ascii="Calibri" w:hAnsi="Calibri"/>
          <w:i w:val="0"/>
          <w:iCs w:val="0"/>
          <w:rtl w:val="0"/>
          <w:lang w:val="en-US"/>
        </w:rPr>
        <w:t>To verify whether you have properly installed Node.js in your macOS, run the following command in your terminal:</w:t>
      </w:r>
      <w:r>
        <w:rPr>
          <w:rStyle w:val="None"/>
          <w:rFonts w:ascii="Courier New" w:hAnsi="Courier New"/>
          <w:i w:val="0"/>
          <w:iCs w:val="0"/>
          <w:outline w:val="0"/>
          <w:color w:val="000000"/>
          <w:spacing w:val="11"/>
          <w:sz w:val="26"/>
          <w:szCs w:val="26"/>
          <w:u w:color="000000"/>
          <w:shd w:val="clear" w:color="auto" w:fill="f5f5f5"/>
          <w:rtl w:val="0"/>
          <w:lang w:val="en-US"/>
          <w14:textFill>
            <w14:solidFill>
              <w14:srgbClr w14:val="000000"/>
            </w14:solidFill>
          </w14:textFill>
        </w:rPr>
        <w:t xml:space="preserve"> </w:t>
      </w:r>
      <w:r>
        <w:rPr>
          <w:rStyle w:val="None"/>
          <w:rFonts w:ascii="Courier New" w:hAnsi="Courier New"/>
          <w:i w:val="1"/>
          <w:iCs w:val="1"/>
          <w:outline w:val="0"/>
          <w:color w:val="000000"/>
          <w:spacing w:val="-1"/>
          <w:u w:color="000000"/>
          <w:shd w:val="clear" w:color="auto" w:fill="f5f5f5"/>
          <w:rtl w:val="0"/>
          <w:lang w:val="en-US"/>
          <w14:textFill>
            <w14:solidFill>
              <w14:srgbClr w14:val="000000"/>
            </w14:solidFill>
          </w14:textFill>
        </w:rPr>
        <w:t>node -v</w:t>
      </w:r>
    </w:p>
    <w:p>
      <w:pPr>
        <w:pStyle w:val="List Paragraph"/>
        <w:rPr>
          <w:rStyle w:val="None A"/>
        </w:rPr>
      </w:pPr>
      <w:r>
        <w:rPr>
          <w:rStyle w:val="None A"/>
          <w:rtl w:val="0"/>
        </w:rPr>
        <w:t>The command we ran tests the version of Node.js that's currently installed.</w:t>
      </w:r>
    </w:p>
    <w:p>
      <w:pPr>
        <w:pStyle w:val="List Paragraph"/>
        <w:rPr>
          <w:rStyle w:val="None A"/>
        </w:rPr>
      </w:pPr>
    </w:p>
    <w:p>
      <w:pPr>
        <w:pStyle w:val="List Paragraph"/>
        <w:numPr>
          <w:ilvl w:val="0"/>
          <w:numId w:val="29"/>
        </w:numPr>
        <w:bidi w:val="0"/>
        <w:ind w:right="0"/>
        <w:jc w:val="left"/>
        <w:rPr>
          <w:sz w:val="24"/>
          <w:szCs w:val="24"/>
          <w:rtl w:val="0"/>
          <w:lang w:val="en-US"/>
        </w:rPr>
      </w:pPr>
      <w:r>
        <w:rPr>
          <w:rStyle w:val="None"/>
          <w:b w:val="1"/>
          <w:bCs w:val="1"/>
          <w:sz w:val="24"/>
          <w:szCs w:val="24"/>
          <w:u w:val="single"/>
          <w:rtl w:val="0"/>
          <w:lang w:val="en-US"/>
        </w:rPr>
        <w:t>Brew Installation:</w:t>
      </w:r>
    </w:p>
    <w:p>
      <w:pPr>
        <w:pStyle w:val="List Paragraph"/>
        <w:rPr>
          <w:rStyle w:val="None A"/>
        </w:rPr>
      </w:pPr>
      <w:r>
        <w:rPr>
          <w:rStyle w:val="None A"/>
          <w:rtl w:val="0"/>
        </w:rPr>
        <w:t>Install brew on the machine. It will help us to install all other required tools.</w:t>
      </w:r>
    </w:p>
    <w:p>
      <w:pPr>
        <w:pStyle w:val="List Paragraph"/>
        <w:rPr>
          <w:rStyle w:val="None A"/>
        </w:rPr>
      </w:pPr>
      <w:r>
        <w:rPr>
          <w:rStyle w:val="None A"/>
          <w:rtl w:val="0"/>
        </w:rPr>
        <w:t>Run the below command on terminal, It will install brew in the machine.</w:t>
      </w:r>
    </w:p>
    <w:p>
      <w:pPr>
        <w:pStyle w:val="List Paragraph"/>
        <w:ind w:left="1440" w:firstLine="0"/>
        <w:rPr>
          <w:rStyle w:val="None"/>
          <w:sz w:val="20"/>
          <w:szCs w:val="20"/>
        </w:rPr>
      </w:pPr>
      <w:r>
        <w:rPr>
          <w:rStyle w:val="None"/>
          <w:sz w:val="20"/>
          <w:szCs w:val="20"/>
          <w:shd w:val="clear" w:color="auto" w:fill="c0c0c0"/>
          <w:rtl w:val="0"/>
          <w:lang w:val="en-US"/>
        </w:rPr>
        <w:t xml:space="preserve">/bin/bash -c "$(curl -fsSL </w:t>
      </w:r>
      <w:r>
        <w:rPr>
          <w:rStyle w:val="Hyperlink.1"/>
        </w:rPr>
        <w:fldChar w:fldCharType="begin" w:fldLock="0"/>
      </w:r>
      <w:r>
        <w:rPr>
          <w:rStyle w:val="Hyperlink.1"/>
        </w:rPr>
        <w:instrText xml:space="preserve"> HYPERLINK "https://raw.githubusercontent.com/Homebrew/install/HEAD/install.sh"</w:instrText>
      </w:r>
      <w:r>
        <w:rPr>
          <w:rStyle w:val="Hyperlink.1"/>
        </w:rPr>
        <w:fldChar w:fldCharType="separate" w:fldLock="0"/>
      </w:r>
      <w:r>
        <w:rPr>
          <w:rStyle w:val="Hyperlink.1"/>
          <w:rtl w:val="0"/>
          <w:lang w:val="en-US"/>
        </w:rPr>
        <w:t>https://raw.githubusercontent.com/Homebrew/install/HEAD/install.sh</w:t>
      </w:r>
      <w:r>
        <w:rPr/>
        <w:fldChar w:fldCharType="end" w:fldLock="0"/>
      </w:r>
      <w:r>
        <w:rPr>
          <w:rStyle w:val="None"/>
          <w:sz w:val="20"/>
          <w:szCs w:val="20"/>
          <w:shd w:val="clear" w:color="auto" w:fill="c0c0c0"/>
          <w:rtl w:val="0"/>
          <w:lang w:val="en-US"/>
        </w:rPr>
        <w:t>)"</w:t>
      </w:r>
    </w:p>
    <w:p>
      <w:pPr>
        <w:pStyle w:val="List Paragraph"/>
        <w:numPr>
          <w:ilvl w:val="0"/>
          <w:numId w:val="2"/>
        </w:numPr>
        <w:bidi w:val="0"/>
        <w:ind w:right="0"/>
        <w:jc w:val="left"/>
        <w:rPr>
          <w:sz w:val="24"/>
          <w:szCs w:val="24"/>
          <w:rtl w:val="0"/>
          <w:lang w:val="en-US"/>
        </w:rPr>
      </w:pPr>
      <w:r>
        <w:rPr>
          <w:rStyle w:val="None"/>
          <w:b w:val="1"/>
          <w:bCs w:val="1"/>
          <w:sz w:val="24"/>
          <w:szCs w:val="24"/>
          <w:u w:val="single"/>
          <w:rtl w:val="0"/>
          <w:lang w:val="en-US"/>
        </w:rPr>
        <w:t>Libimobiledevice Installation:</w:t>
      </w:r>
    </w:p>
    <w:p>
      <w:pPr>
        <w:pStyle w:val="List Paragraph"/>
        <w:rPr>
          <w:rStyle w:val="None A"/>
        </w:rPr>
      </w:pPr>
      <w:r>
        <w:rPr>
          <w:rStyle w:val="None A"/>
          <w:rtl w:val="0"/>
        </w:rPr>
        <w:t xml:space="preserve">we will install libimobiledevice, an open-source package which is able to communicate with iOS devices. </w:t>
      </w:r>
    </w:p>
    <w:p>
      <w:pPr>
        <w:pStyle w:val="List Paragraph"/>
        <w:rPr>
          <w:rStyle w:val="None A"/>
        </w:rPr>
      </w:pPr>
      <w:r>
        <w:rPr>
          <w:rStyle w:val="None A"/>
          <w:rtl w:val="0"/>
        </w:rPr>
        <w:t>Run below command on terminal:</w:t>
      </w:r>
    </w:p>
    <w:p>
      <w:pPr>
        <w:pStyle w:val="List Paragraph"/>
        <w:ind w:firstLine="720"/>
        <w:rPr>
          <w:rStyle w:val="None"/>
          <w:sz w:val="20"/>
          <w:szCs w:val="20"/>
        </w:rPr>
      </w:pPr>
      <w:r>
        <w:rPr>
          <w:rStyle w:val="None"/>
          <w:sz w:val="20"/>
          <w:szCs w:val="20"/>
          <w:shd w:val="clear" w:color="auto" w:fill="c0c0c0"/>
          <w:rtl w:val="0"/>
          <w:lang w:val="en-US"/>
        </w:rPr>
        <w:t>brew install libimobiledevice</w:t>
      </w:r>
    </w:p>
    <w:p>
      <w:pPr>
        <w:pStyle w:val="List Paragraph"/>
        <w:ind w:firstLine="720"/>
        <w:rPr>
          <w:rStyle w:val="None A"/>
          <w:sz w:val="20"/>
          <w:szCs w:val="20"/>
        </w:rPr>
      </w:pPr>
    </w:p>
    <w:p>
      <w:pPr>
        <w:pStyle w:val="List Paragraph"/>
        <w:numPr>
          <w:ilvl w:val="0"/>
          <w:numId w:val="30"/>
        </w:numPr>
        <w:bidi w:val="0"/>
        <w:ind w:right="0"/>
        <w:jc w:val="left"/>
        <w:rPr>
          <w:b w:val="1"/>
          <w:bCs w:val="1"/>
          <w:sz w:val="24"/>
          <w:szCs w:val="24"/>
          <w:rtl w:val="0"/>
          <w:lang w:val="en-US"/>
        </w:rPr>
      </w:pPr>
      <w:r>
        <w:rPr>
          <w:rStyle w:val="None"/>
          <w:b w:val="1"/>
          <w:bCs w:val="1"/>
          <w:sz w:val="24"/>
          <w:szCs w:val="24"/>
          <w:u w:val="single"/>
          <w:rtl w:val="0"/>
          <w:lang w:val="en-US"/>
        </w:rPr>
        <w:t>Ios-deploy Installation</w:t>
      </w:r>
      <w:r>
        <w:rPr>
          <w:rStyle w:val="None"/>
          <w:b w:val="1"/>
          <w:bCs w:val="1"/>
          <w:sz w:val="22"/>
          <w:szCs w:val="22"/>
          <w:u w:val="single"/>
          <w:rtl w:val="0"/>
          <w:lang w:val="en-US"/>
        </w:rPr>
        <w:t>:</w:t>
      </w:r>
    </w:p>
    <w:p>
      <w:pPr>
        <w:pStyle w:val="List Paragraph"/>
        <w:rPr>
          <w:rStyle w:val="None A"/>
        </w:rPr>
      </w:pPr>
      <w:r>
        <w:rPr>
          <w:rStyle w:val="None A"/>
          <w:rtl w:val="0"/>
        </w:rPr>
        <w:t>Appium also uses a package called ios-deploy for transferring iOS apps onto your device, so let's install that too.</w:t>
      </w:r>
    </w:p>
    <w:p>
      <w:pPr>
        <w:pStyle w:val="List Paragraph"/>
        <w:rPr>
          <w:rStyle w:val="None A"/>
        </w:rPr>
      </w:pPr>
      <w:r>
        <w:rPr>
          <w:rStyle w:val="None A"/>
          <w:rtl w:val="0"/>
        </w:rPr>
        <w:t>Run below command on terminal:</w:t>
      </w:r>
    </w:p>
    <w:p>
      <w:pPr>
        <w:pStyle w:val="List Paragraph"/>
        <w:ind w:firstLine="720"/>
        <w:rPr>
          <w:rStyle w:val="None"/>
          <w:sz w:val="20"/>
          <w:szCs w:val="20"/>
        </w:rPr>
      </w:pPr>
      <w:r>
        <w:rPr>
          <w:rStyle w:val="None"/>
          <w:sz w:val="20"/>
          <w:szCs w:val="20"/>
          <w:shd w:val="clear" w:color="auto" w:fill="c0c0c0"/>
          <w:rtl w:val="0"/>
          <w:lang w:val="en-US"/>
        </w:rPr>
        <w:t>brew install ios-deploy</w:t>
      </w:r>
    </w:p>
    <w:p>
      <w:pPr>
        <w:pStyle w:val="List Paragraph"/>
        <w:ind w:firstLine="720"/>
        <w:rPr>
          <w:rStyle w:val="None A"/>
          <w:sz w:val="20"/>
          <w:szCs w:val="20"/>
        </w:rPr>
      </w:pPr>
    </w:p>
    <w:p>
      <w:pPr>
        <w:pStyle w:val="List Paragraph"/>
        <w:numPr>
          <w:ilvl w:val="0"/>
          <w:numId w:val="2"/>
        </w:numPr>
        <w:bidi w:val="0"/>
        <w:ind w:right="0"/>
        <w:jc w:val="left"/>
        <w:rPr>
          <w:b w:val="1"/>
          <w:bCs w:val="1"/>
          <w:sz w:val="24"/>
          <w:szCs w:val="24"/>
          <w:rtl w:val="0"/>
          <w:lang w:val="en-US"/>
        </w:rPr>
      </w:pPr>
      <w:r>
        <w:rPr>
          <w:rStyle w:val="None"/>
          <w:b w:val="1"/>
          <w:bCs w:val="1"/>
          <w:sz w:val="24"/>
          <w:szCs w:val="24"/>
          <w:u w:val="single"/>
          <w:rtl w:val="0"/>
          <w:lang w:val="en-US"/>
        </w:rPr>
        <w:t>Carthage Installation:</w:t>
      </w:r>
    </w:p>
    <w:p>
      <w:pPr>
        <w:pStyle w:val="List Paragraph"/>
        <w:rPr>
          <w:rStyle w:val="None A"/>
        </w:rPr>
      </w:pPr>
      <w:r>
        <w:rPr>
          <w:rStyle w:val="None A"/>
          <w:rtl w:val="0"/>
        </w:rPr>
        <w:t>WDA itself requires an iOS dependency manager called Carthage. Since Appium will be automatically building the WDA app, we need to install Carthage so it is available to the WDA bootstrap process.</w:t>
      </w:r>
    </w:p>
    <w:p>
      <w:pPr>
        <w:pStyle w:val="List Paragraph"/>
        <w:rPr>
          <w:rStyle w:val="None A"/>
        </w:rPr>
      </w:pPr>
      <w:r>
        <w:rPr>
          <w:rStyle w:val="None A"/>
          <w:rtl w:val="0"/>
        </w:rPr>
        <w:t>Run below command on terminal:</w:t>
      </w:r>
    </w:p>
    <w:p>
      <w:pPr>
        <w:pStyle w:val="List Paragraph"/>
        <w:ind w:firstLine="720"/>
        <w:rPr>
          <w:rStyle w:val="None"/>
          <w:sz w:val="20"/>
          <w:szCs w:val="20"/>
        </w:rPr>
      </w:pPr>
      <w:r>
        <w:rPr>
          <w:rStyle w:val="None"/>
          <w:sz w:val="20"/>
          <w:szCs w:val="20"/>
          <w:shd w:val="clear" w:color="auto" w:fill="c0c0c0"/>
          <w:rtl w:val="0"/>
          <w:lang w:val="en-US"/>
        </w:rPr>
        <w:t>brew install carthage</w:t>
      </w:r>
    </w:p>
    <w:p>
      <w:pPr>
        <w:pStyle w:val="List Paragraph"/>
        <w:ind w:firstLine="720"/>
        <w:rPr>
          <w:rStyle w:val="None A"/>
          <w:sz w:val="20"/>
          <w:szCs w:val="20"/>
        </w:rPr>
      </w:pPr>
    </w:p>
    <w:p>
      <w:pPr>
        <w:pStyle w:val="List Paragraph"/>
        <w:rPr>
          <w:rStyle w:val="None A"/>
        </w:rPr>
      </w:pPr>
      <w:r>
        <w:rPr>
          <w:rStyle w:val="None A"/>
          <w:rtl w:val="0"/>
        </w:rPr>
        <w:t>Some</w:t>
      </w:r>
      <w:ins w:id="0" w:date="2022-05-20T21:30:19Z" w:author="Arsh Virdi">
        <w:r>
          <w:rPr>
            <w:rStyle w:val="None A"/>
            <w:rtl w:val="0"/>
          </w:rPr>
          <w:t>times</w:t>
        </w:r>
      </w:ins>
      <w:del w:id="1" w:date="2022-05-20T21:30:16Z" w:author="Arsh Virdi">
        <w:r>
          <w:rPr>
            <w:rStyle w:val="None A"/>
            <w:rtl w:val="0"/>
          </w:rPr>
          <w:delText>thing</w:delText>
        </w:r>
      </w:del>
      <w:r>
        <w:rPr>
          <w:rStyle w:val="None A"/>
          <w:rtl w:val="0"/>
        </w:rPr>
        <w:t xml:space="preserve"> there will be issue with Linking Carthage:</w:t>
      </w:r>
    </w:p>
    <w:p>
      <w:pPr>
        <w:pStyle w:val="List Paragraph"/>
        <w:rPr>
          <w:rStyle w:val="None A"/>
        </w:rPr>
      </w:pPr>
      <w:r>
        <w:rPr>
          <w:rStyle w:val="None A"/>
          <w:rtl w:val="0"/>
        </w:rPr>
        <w:t xml:space="preserve">For that run command: </w:t>
      </w:r>
    </w:p>
    <w:p>
      <w:pPr>
        <w:pStyle w:val="List Paragraph"/>
        <w:ind w:firstLine="720"/>
        <w:rPr>
          <w:rStyle w:val="None A"/>
        </w:rPr>
      </w:pPr>
      <w:r>
        <w:rPr>
          <w:rStyle w:val="None"/>
          <w:sz w:val="20"/>
          <w:szCs w:val="20"/>
          <w:shd w:val="clear" w:color="auto" w:fill="c0c0c0"/>
          <w:rtl w:val="0"/>
          <w:lang w:val="en-US"/>
        </w:rPr>
        <w:t>brew link carthage</w:t>
      </w:r>
    </w:p>
    <w:p>
      <w:pPr>
        <w:pStyle w:val="List Paragraph"/>
        <w:rPr>
          <w:rStyle w:val="None A"/>
        </w:rPr>
      </w:pPr>
      <w:r>
        <w:rPr>
          <w:rStyle w:val="None A"/>
          <w:rtl w:val="0"/>
        </w:rPr>
        <w:t>Still, you are getting some issue. Go to the file location which asked for access. Change access to Read &amp; Write for that Path and Rerun the command.</w:t>
      </w:r>
    </w:p>
    <w:p>
      <w:pPr>
        <w:pStyle w:val="List Paragraph"/>
        <w:rPr>
          <w:rStyle w:val="None A"/>
        </w:rPr>
      </w:pPr>
    </w:p>
    <w:p>
      <w:pPr>
        <w:pStyle w:val="List Paragraph"/>
        <w:rPr>
          <w:rStyle w:val="None A"/>
        </w:rPr>
      </w:pPr>
      <w:r>
        <w:rPr>
          <w:rStyle w:val="None"/>
          <w:b w:val="1"/>
          <w:bCs w:val="1"/>
          <w:outline w:val="0"/>
          <w:color w:val="c00000"/>
          <w:u w:color="c00000"/>
          <w:rtl w:val="0"/>
          <w:lang w:val="en-US"/>
          <w14:textFill>
            <w14:solidFill>
              <w14:srgbClr w14:val="C00000"/>
            </w14:solidFill>
          </w14:textFill>
        </w:rPr>
        <w:t>Note</w:t>
      </w:r>
      <w:r>
        <w:rPr>
          <w:rStyle w:val="None A"/>
          <w:rtl w:val="0"/>
        </w:rPr>
        <w:t xml:space="preserve">: If some point you get issue regarding permission to certain directory. Run command </w:t>
      </w:r>
      <w:r>
        <w:rPr>
          <w:rStyle w:val="None A"/>
          <w:rtl w:val="0"/>
        </w:rPr>
        <w:t>“</w:t>
      </w:r>
      <w:r>
        <w:rPr>
          <w:rStyle w:val="None A"/>
          <w:rtl w:val="0"/>
        </w:rPr>
        <w:t>sudo chown -r [owner] directory path</w:t>
      </w:r>
      <w:r>
        <w:rPr>
          <w:rStyle w:val="None A"/>
          <w:rtl w:val="0"/>
        </w:rPr>
        <w:t>”</w:t>
      </w:r>
      <w:r>
        <w:rPr>
          <w:rStyle w:val="None A"/>
          <w:rtl w:val="0"/>
        </w:rPr>
        <w:t>. Then it will ask for your system password. Now, you can install the software.</w:t>
      </w:r>
    </w:p>
    <w:p>
      <w:pPr>
        <w:pStyle w:val="List Paragraph"/>
        <w:rPr>
          <w:rStyle w:val="None A"/>
        </w:rPr>
      </w:pPr>
    </w:p>
    <w:p>
      <w:pPr>
        <w:pStyle w:val="List Paragraph"/>
        <w:numPr>
          <w:ilvl w:val="0"/>
          <w:numId w:val="2"/>
        </w:numPr>
        <w:bidi w:val="0"/>
        <w:ind w:right="0"/>
        <w:jc w:val="left"/>
        <w:rPr>
          <w:b w:val="1"/>
          <w:bCs w:val="1"/>
          <w:sz w:val="24"/>
          <w:szCs w:val="24"/>
          <w:rtl w:val="0"/>
          <w:lang w:val="en-US"/>
        </w:rPr>
      </w:pPr>
      <w:r>
        <w:rPr>
          <w:rStyle w:val="None"/>
          <w:b w:val="1"/>
          <w:bCs w:val="1"/>
          <w:sz w:val="24"/>
          <w:szCs w:val="24"/>
          <w:u w:val="single"/>
          <w:rtl w:val="0"/>
          <w:lang w:val="en-US"/>
        </w:rPr>
        <w:t>Appium Server GUI:</w:t>
      </w:r>
    </w:p>
    <w:p>
      <w:pPr>
        <w:pStyle w:val="List Paragraph"/>
        <w:rPr>
          <w:rStyle w:val="None A"/>
        </w:rPr>
      </w:pPr>
      <w:r>
        <w:rPr>
          <w:rStyle w:val="None A"/>
          <w:rtl w:val="0"/>
        </w:rPr>
        <w:t>Link to Download</w:t>
      </w:r>
      <w:r>
        <w:rPr>
          <w:rStyle w:val="None"/>
          <w:outline w:val="0"/>
          <w:color w:val="2e74b5"/>
          <w:u w:color="2e74b5"/>
          <w:rtl w:val="0"/>
          <w:lang w:val="en-US"/>
          <w14:textFill>
            <w14:solidFill>
              <w14:srgbClr w14:val="2E74B5"/>
            </w14:solidFill>
          </w14:textFill>
        </w:rPr>
        <w:t>: https://github.com/appium/appium-desktop/releases/tag/v1.22.0</w:t>
      </w:r>
    </w:p>
    <w:p>
      <w:pPr>
        <w:pStyle w:val="List Paragraph"/>
        <w:rPr>
          <w:rStyle w:val="None A"/>
        </w:rPr>
      </w:pPr>
      <w:r>
        <w:rPr>
          <w:rStyle w:val="None A"/>
          <w:rtl w:val="0"/>
        </w:rPr>
        <w:t xml:space="preserve"> </w:t>
      </w:r>
      <w:r>
        <w:rPr>
          <w:rStyle w:val="None A"/>
        </w:rPr>
        <w:drawing xmlns:a="http://schemas.openxmlformats.org/drawingml/2006/main">
          <wp:inline distT="0" distB="0" distL="0" distR="0">
            <wp:extent cx="5365750" cy="2766062"/>
            <wp:effectExtent l="0" t="0" r="0" b="0"/>
            <wp:docPr id="1073741834" name="officeArt object" descr="Picture 20"/>
            <wp:cNvGraphicFramePr/>
            <a:graphic xmlns:a="http://schemas.openxmlformats.org/drawingml/2006/main">
              <a:graphicData uri="http://schemas.openxmlformats.org/drawingml/2006/picture">
                <pic:pic xmlns:pic="http://schemas.openxmlformats.org/drawingml/2006/picture">
                  <pic:nvPicPr>
                    <pic:cNvPr id="1073741834" name="Picture 20" descr="Picture 20"/>
                    <pic:cNvPicPr>
                      <a:picLocks noChangeAspect="1"/>
                    </pic:cNvPicPr>
                  </pic:nvPicPr>
                  <pic:blipFill>
                    <a:blip r:embed="rId13">
                      <a:extLst/>
                    </a:blip>
                    <a:stretch>
                      <a:fillRect/>
                    </a:stretch>
                  </pic:blipFill>
                  <pic:spPr>
                    <a:xfrm>
                      <a:off x="0" y="0"/>
                      <a:ext cx="5365750" cy="2766062"/>
                    </a:xfrm>
                    <a:prstGeom prst="rect">
                      <a:avLst/>
                    </a:prstGeom>
                    <a:ln w="12700" cap="flat">
                      <a:noFill/>
                      <a:miter lim="400000"/>
                    </a:ln>
                    <a:effectLst/>
                  </pic:spPr>
                </pic:pic>
              </a:graphicData>
            </a:graphic>
          </wp:inline>
        </w:drawing>
      </w:r>
    </w:p>
    <w:p>
      <w:pPr>
        <w:pStyle w:val="List Paragraph"/>
        <w:numPr>
          <w:ilvl w:val="0"/>
          <w:numId w:val="32"/>
        </w:numPr>
        <w:bidi w:val="0"/>
        <w:ind w:right="0"/>
        <w:jc w:val="left"/>
        <w:rPr>
          <w:rtl w:val="0"/>
          <w:lang w:val="en-US"/>
        </w:rPr>
      </w:pPr>
      <w:r>
        <w:rPr>
          <w:rStyle w:val="None A"/>
          <w:rtl w:val="0"/>
          <w:lang w:val="en-US"/>
        </w:rPr>
        <w:t>Download .dmg or .zip file for mac.</w:t>
      </w:r>
    </w:p>
    <w:p>
      <w:pPr>
        <w:pStyle w:val="List Paragraph"/>
        <w:numPr>
          <w:ilvl w:val="0"/>
          <w:numId w:val="32"/>
        </w:numPr>
        <w:bidi w:val="0"/>
        <w:ind w:right="0"/>
        <w:jc w:val="left"/>
        <w:rPr>
          <w:rtl w:val="0"/>
          <w:lang w:val="en-US"/>
        </w:rPr>
      </w:pPr>
      <w:r>
        <w:rPr>
          <w:rStyle w:val="None A"/>
          <w:rtl w:val="0"/>
          <w:lang w:val="en-US"/>
        </w:rPr>
        <w:t>Click on the download application, Window will be opened.</w:t>
      </w:r>
    </w:p>
    <w:p>
      <w:pPr>
        <w:pStyle w:val="List Paragraph"/>
        <w:numPr>
          <w:ilvl w:val="0"/>
          <w:numId w:val="32"/>
        </w:numPr>
        <w:bidi w:val="0"/>
        <w:ind w:right="0"/>
        <w:jc w:val="left"/>
        <w:rPr>
          <w:rtl w:val="0"/>
          <w:lang w:val="en-US"/>
        </w:rPr>
      </w:pPr>
      <w:r>
        <w:rPr>
          <w:rStyle w:val="None A"/>
          <w:rtl w:val="0"/>
          <w:lang w:val="en-US"/>
        </w:rPr>
        <w:t>Drag Appium server GUI to Applications, Once completed</w:t>
      </w:r>
    </w:p>
    <w:p>
      <w:pPr>
        <w:pStyle w:val="List Paragraph"/>
        <w:numPr>
          <w:ilvl w:val="0"/>
          <w:numId w:val="32"/>
        </w:numPr>
        <w:bidi w:val="0"/>
        <w:ind w:right="0"/>
        <w:jc w:val="left"/>
        <w:rPr>
          <w:rtl w:val="0"/>
          <w:lang w:val="en-US"/>
        </w:rPr>
      </w:pPr>
      <w:r>
        <w:rPr>
          <w:rStyle w:val="None A"/>
          <w:rtl w:val="0"/>
          <w:lang w:val="en-US"/>
        </w:rPr>
        <w:t>You can search for Appium Server GUI on Applications</w:t>
      </w:r>
    </w:p>
    <w:p>
      <w:pPr>
        <w:pStyle w:val="List Paragraph"/>
        <w:rPr>
          <w:rStyle w:val="None A"/>
        </w:rPr>
      </w:pPr>
      <w:r>
        <w:rPr>
          <w:rStyle w:val="None A"/>
          <w:rtl w:val="0"/>
        </w:rPr>
        <w:t xml:space="preserve"> </w:t>
      </w:r>
    </w:p>
    <w:p>
      <w:pPr>
        <w:pStyle w:val="List Paragraph"/>
        <w:rPr>
          <w:rStyle w:val="None A"/>
        </w:rPr>
      </w:pPr>
      <w:r>
        <w:rPr>
          <w:rStyle w:val="None A"/>
        </w:rPr>
        <w:drawing xmlns:a="http://schemas.openxmlformats.org/drawingml/2006/main">
          <wp:inline distT="0" distB="0" distL="0" distR="0">
            <wp:extent cx="5046133" cy="4099549"/>
            <wp:effectExtent l="0" t="0" r="0" b="0"/>
            <wp:docPr id="1073741835" name="officeArt object" descr="Picture 21"/>
            <wp:cNvGraphicFramePr/>
            <a:graphic xmlns:a="http://schemas.openxmlformats.org/drawingml/2006/main">
              <a:graphicData uri="http://schemas.openxmlformats.org/drawingml/2006/picture">
                <pic:pic xmlns:pic="http://schemas.openxmlformats.org/drawingml/2006/picture">
                  <pic:nvPicPr>
                    <pic:cNvPr id="1073741835" name="Picture 21" descr="Picture 21"/>
                    <pic:cNvPicPr>
                      <a:picLocks noChangeAspect="1"/>
                    </pic:cNvPicPr>
                  </pic:nvPicPr>
                  <pic:blipFill>
                    <a:blip r:embed="rId14">
                      <a:extLst/>
                    </a:blip>
                    <a:srcRect l="663" t="725" r="3182" b="11885"/>
                    <a:stretch>
                      <a:fillRect/>
                    </a:stretch>
                  </pic:blipFill>
                  <pic:spPr>
                    <a:xfrm>
                      <a:off x="0" y="0"/>
                      <a:ext cx="5046133" cy="4099549"/>
                    </a:xfrm>
                    <a:prstGeom prst="rect">
                      <a:avLst/>
                    </a:prstGeom>
                    <a:ln w="12700" cap="flat">
                      <a:noFill/>
                      <a:miter lim="400000"/>
                    </a:ln>
                    <a:effectLst/>
                  </pic:spPr>
                </pic:pic>
              </a:graphicData>
            </a:graphic>
          </wp:inline>
        </w:drawing>
      </w:r>
    </w:p>
    <w:p>
      <w:pPr>
        <w:pStyle w:val="List Paragraph"/>
        <w:rPr>
          <w:rStyle w:val="None A"/>
        </w:rPr>
      </w:pPr>
    </w:p>
    <w:p>
      <w:pPr>
        <w:pStyle w:val="List Paragraph"/>
        <w:rPr>
          <w:rStyle w:val="None A"/>
        </w:rPr>
      </w:pPr>
    </w:p>
    <w:p>
      <w:pPr>
        <w:pStyle w:val="List Paragraph"/>
        <w:rPr>
          <w:rStyle w:val="None A"/>
        </w:rPr>
      </w:pPr>
    </w:p>
    <w:p>
      <w:pPr>
        <w:pStyle w:val="List Paragraph"/>
        <w:rPr>
          <w:rStyle w:val="None A"/>
        </w:rPr>
      </w:pPr>
    </w:p>
    <w:p>
      <w:pPr>
        <w:pStyle w:val="List Paragraph"/>
        <w:numPr>
          <w:ilvl w:val="0"/>
          <w:numId w:val="33"/>
        </w:numPr>
        <w:bidi w:val="0"/>
        <w:ind w:right="0"/>
        <w:jc w:val="left"/>
        <w:rPr>
          <w:b w:val="1"/>
          <w:bCs w:val="1"/>
          <w:sz w:val="24"/>
          <w:szCs w:val="24"/>
          <w:rtl w:val="0"/>
          <w:lang w:val="en-US"/>
        </w:rPr>
      </w:pPr>
      <w:r>
        <w:rPr>
          <w:rStyle w:val="None"/>
          <w:b w:val="1"/>
          <w:bCs w:val="1"/>
          <w:sz w:val="24"/>
          <w:szCs w:val="24"/>
          <w:u w:val="single"/>
          <w:rtl w:val="0"/>
          <w:lang w:val="en-US"/>
        </w:rPr>
        <w:t>Appium Inspector:</w:t>
      </w:r>
    </w:p>
    <w:p>
      <w:pPr>
        <w:pStyle w:val="List Paragraph"/>
        <w:rPr>
          <w:rStyle w:val="None"/>
          <w:outline w:val="0"/>
          <w:color w:val="2e74b5"/>
          <w:u w:color="2e74b5"/>
          <w14:textFill>
            <w14:solidFill>
              <w14:srgbClr w14:val="2E74B5"/>
            </w14:solidFill>
          </w14:textFill>
        </w:rPr>
      </w:pPr>
      <w:r>
        <w:rPr>
          <w:rStyle w:val="None A"/>
          <w:rtl w:val="0"/>
        </w:rPr>
        <w:t>Link to Download</w:t>
      </w:r>
      <w:r>
        <w:rPr>
          <w:rStyle w:val="None"/>
          <w:outline w:val="0"/>
          <w:color w:val="2e74b5"/>
          <w:u w:color="2e74b5"/>
          <w:rtl w:val="0"/>
          <w:lang w:val="en-US"/>
          <w14:textFill>
            <w14:solidFill>
              <w14:srgbClr w14:val="2E74B5"/>
            </w14:solidFill>
          </w14:textFill>
        </w:rPr>
        <w:t>: https://github.com/appium/appium-inspector/releases</w:t>
      </w:r>
    </w:p>
    <w:p>
      <w:pPr>
        <w:pStyle w:val="List Paragraph"/>
        <w:rPr>
          <w:rStyle w:val="None A"/>
        </w:rPr>
      </w:pPr>
      <w:r>
        <w:rPr>
          <w:rStyle w:val="None A"/>
          <w:rtl w:val="0"/>
        </w:rPr>
        <w:t xml:space="preserve"> </w:t>
      </w:r>
      <w:r>
        <w:rPr>
          <w:rStyle w:val="None A"/>
        </w:rPr>
        <w:drawing xmlns:a="http://schemas.openxmlformats.org/drawingml/2006/main">
          <wp:inline distT="0" distB="0" distL="0" distR="0">
            <wp:extent cx="4899662" cy="2929700"/>
            <wp:effectExtent l="0" t="0" r="0" b="0"/>
            <wp:docPr id="1073741836" name="officeArt object" descr="Picture 22"/>
            <wp:cNvGraphicFramePr/>
            <a:graphic xmlns:a="http://schemas.openxmlformats.org/drawingml/2006/main">
              <a:graphicData uri="http://schemas.openxmlformats.org/drawingml/2006/picture">
                <pic:pic xmlns:pic="http://schemas.openxmlformats.org/drawingml/2006/picture">
                  <pic:nvPicPr>
                    <pic:cNvPr id="1073741836" name="Picture 22" descr="Picture 22"/>
                    <pic:cNvPicPr>
                      <a:picLocks noChangeAspect="1"/>
                    </pic:cNvPicPr>
                  </pic:nvPicPr>
                  <pic:blipFill>
                    <a:blip r:embed="rId15">
                      <a:extLst/>
                    </a:blip>
                    <a:stretch>
                      <a:fillRect/>
                    </a:stretch>
                  </pic:blipFill>
                  <pic:spPr>
                    <a:xfrm>
                      <a:off x="0" y="0"/>
                      <a:ext cx="4899662" cy="2929700"/>
                    </a:xfrm>
                    <a:prstGeom prst="rect">
                      <a:avLst/>
                    </a:prstGeom>
                    <a:ln w="12700" cap="flat">
                      <a:noFill/>
                      <a:miter lim="400000"/>
                    </a:ln>
                    <a:effectLst/>
                  </pic:spPr>
                </pic:pic>
              </a:graphicData>
            </a:graphic>
          </wp:inline>
        </w:drawing>
      </w:r>
    </w:p>
    <w:p>
      <w:pPr>
        <w:pStyle w:val="List Paragraph"/>
        <w:numPr>
          <w:ilvl w:val="0"/>
          <w:numId w:val="35"/>
        </w:numPr>
        <w:bidi w:val="0"/>
        <w:ind w:right="0"/>
        <w:jc w:val="left"/>
        <w:rPr>
          <w:rtl w:val="0"/>
          <w:lang w:val="en-US"/>
        </w:rPr>
      </w:pPr>
      <w:r>
        <w:rPr>
          <w:rStyle w:val="None A"/>
          <w:rtl w:val="0"/>
          <w:lang w:val="en-US"/>
        </w:rPr>
        <w:t>Download .dmg or .zip file for mac</w:t>
      </w:r>
    </w:p>
    <w:p>
      <w:pPr>
        <w:pStyle w:val="List Paragraph"/>
        <w:numPr>
          <w:ilvl w:val="0"/>
          <w:numId w:val="35"/>
        </w:numPr>
        <w:bidi w:val="0"/>
        <w:ind w:right="0"/>
        <w:jc w:val="left"/>
        <w:rPr>
          <w:rtl w:val="0"/>
          <w:lang w:val="en-US"/>
        </w:rPr>
      </w:pPr>
      <w:r>
        <w:rPr>
          <w:rStyle w:val="None A"/>
          <w:rtl w:val="0"/>
          <w:lang w:val="en-US"/>
        </w:rPr>
        <w:t>Open the downloaded file, it will be opened a window</w:t>
      </w:r>
    </w:p>
    <w:p>
      <w:pPr>
        <w:pStyle w:val="List Paragraph"/>
        <w:numPr>
          <w:ilvl w:val="0"/>
          <w:numId w:val="35"/>
        </w:numPr>
        <w:bidi w:val="0"/>
        <w:ind w:right="0"/>
        <w:jc w:val="left"/>
        <w:rPr>
          <w:rtl w:val="0"/>
          <w:lang w:val="en-US"/>
        </w:rPr>
      </w:pPr>
      <w:r>
        <w:rPr>
          <w:rStyle w:val="None A"/>
          <w:rtl w:val="0"/>
          <w:lang w:val="en-US"/>
        </w:rPr>
        <w:t>Drag Appium Inspector to Applications, once completed</w:t>
      </w:r>
    </w:p>
    <w:p>
      <w:pPr>
        <w:pStyle w:val="List Paragraph"/>
        <w:numPr>
          <w:ilvl w:val="0"/>
          <w:numId w:val="35"/>
        </w:numPr>
        <w:bidi w:val="0"/>
        <w:ind w:right="0"/>
        <w:jc w:val="left"/>
        <w:rPr>
          <w:rtl w:val="0"/>
          <w:lang w:val="en-US"/>
        </w:rPr>
      </w:pPr>
      <w:r>
        <w:rPr>
          <w:rStyle w:val="None A"/>
          <w:rtl w:val="0"/>
          <w:lang w:val="en-US"/>
        </w:rPr>
        <w:t>Now search for Appium Inspector in Applications, and open the application</w:t>
      </w:r>
    </w:p>
    <w:p>
      <w:pPr>
        <w:pStyle w:val="List Paragraph"/>
        <w:numPr>
          <w:ilvl w:val="0"/>
          <w:numId w:val="35"/>
        </w:numPr>
        <w:bidi w:val="0"/>
        <w:ind w:right="0"/>
        <w:jc w:val="left"/>
        <w:rPr>
          <w:rtl w:val="0"/>
          <w:lang w:val="en-US"/>
        </w:rPr>
      </w:pPr>
      <w:r>
        <w:rPr>
          <w:rStyle w:val="None A"/>
          <w:rtl w:val="0"/>
          <w:lang w:val="en-US"/>
        </w:rPr>
        <w:t xml:space="preserve">Open the application and in Remote Path, specify </w:t>
      </w:r>
      <w:r>
        <w:rPr>
          <w:rStyle w:val="None A"/>
          <w:rtl w:val="0"/>
          <w:lang w:val="en-US"/>
        </w:rPr>
        <w:t>“</w:t>
      </w:r>
      <w:r>
        <w:rPr>
          <w:rStyle w:val="None A"/>
          <w:rtl w:val="0"/>
          <w:lang w:val="en-US"/>
        </w:rPr>
        <w:t>/wd/hub</w:t>
      </w:r>
      <w:r>
        <w:rPr>
          <w:rStyle w:val="None A"/>
          <w:rtl w:val="0"/>
          <w:lang w:val="en-US"/>
        </w:rPr>
        <w:t>”</w:t>
      </w:r>
      <w:r>
        <w:rPr>
          <w:rStyle w:val="None A"/>
          <w:rtl w:val="0"/>
          <w:lang w:val="en-US"/>
        </w:rPr>
        <w:t xml:space="preserve">.  </w:t>
      </w:r>
    </w:p>
    <w:p>
      <w:pPr>
        <w:pStyle w:val="List Paragraph"/>
        <w:numPr>
          <w:ilvl w:val="0"/>
          <w:numId w:val="35"/>
        </w:numPr>
        <w:bidi w:val="0"/>
        <w:ind w:right="0"/>
        <w:jc w:val="left"/>
        <w:rPr>
          <w:rtl w:val="0"/>
          <w:lang w:val="en-US"/>
        </w:rPr>
      </w:pPr>
      <w:r>
        <w:rPr>
          <w:rStyle w:val="None A"/>
          <w:rtl w:val="0"/>
          <w:lang w:val="en-US"/>
        </w:rPr>
        <w:t>Add capabilities in Desired Capabilities as shown in below picture</w:t>
      </w:r>
      <w:r>
        <w:rPr>
          <w:rStyle w:val="None A"/>
        </w:rPr>
        <w:drawing xmlns:a="http://schemas.openxmlformats.org/drawingml/2006/main">
          <wp:inline distT="0" distB="0" distL="0" distR="0">
            <wp:extent cx="5519843" cy="3218766"/>
            <wp:effectExtent l="0" t="0" r="0" b="0"/>
            <wp:docPr id="1073741837" name="officeArt object" descr="Picture 10"/>
            <wp:cNvGraphicFramePr/>
            <a:graphic xmlns:a="http://schemas.openxmlformats.org/drawingml/2006/main">
              <a:graphicData uri="http://schemas.openxmlformats.org/drawingml/2006/picture">
                <pic:pic xmlns:pic="http://schemas.openxmlformats.org/drawingml/2006/picture">
                  <pic:nvPicPr>
                    <pic:cNvPr id="1073741837" name="Picture 10" descr="Picture 10"/>
                    <pic:cNvPicPr>
                      <a:picLocks noChangeAspect="1"/>
                    </pic:cNvPicPr>
                  </pic:nvPicPr>
                  <pic:blipFill>
                    <a:blip r:embed="rId16">
                      <a:extLst/>
                    </a:blip>
                    <a:stretch>
                      <a:fillRect/>
                    </a:stretch>
                  </pic:blipFill>
                  <pic:spPr>
                    <a:xfrm>
                      <a:off x="0" y="0"/>
                      <a:ext cx="5519843" cy="3218766"/>
                    </a:xfrm>
                    <a:prstGeom prst="rect">
                      <a:avLst/>
                    </a:prstGeom>
                    <a:ln w="12700" cap="flat">
                      <a:noFill/>
                      <a:miter lim="400000"/>
                    </a:ln>
                    <a:effectLst/>
                  </pic:spPr>
                </pic:pic>
              </a:graphicData>
            </a:graphic>
          </wp:inline>
        </w:drawing>
      </w:r>
    </w:p>
    <w:p>
      <w:pPr>
        <w:pStyle w:val="List Paragraph"/>
        <w:numPr>
          <w:ilvl w:val="0"/>
          <w:numId w:val="35"/>
        </w:numPr>
        <w:bidi w:val="0"/>
        <w:ind w:right="0"/>
        <w:jc w:val="left"/>
        <w:rPr>
          <w:rtl w:val="0"/>
          <w:lang w:val="en-US"/>
        </w:rPr>
      </w:pPr>
      <w:r>
        <w:rPr>
          <w:rStyle w:val="None A"/>
          <w:rtl w:val="0"/>
          <w:lang w:val="en-US"/>
        </w:rPr>
        <w:t>The Json Payload generated after adding desired capabilities will look like below:</w:t>
      </w:r>
    </w:p>
    <w:p>
      <w:pPr>
        <w:pStyle w:val="List Paragraph"/>
        <w:ind w:left="2160" w:firstLine="0"/>
        <w:rPr>
          <w:rStyle w:val="None"/>
          <w:sz w:val="20"/>
          <w:szCs w:val="20"/>
          <w:shd w:val="clear" w:color="auto" w:fill="c0c0c0"/>
        </w:rPr>
      </w:pPr>
      <w:r>
        <w:rPr>
          <w:rStyle w:val="None"/>
          <w:sz w:val="20"/>
          <w:szCs w:val="20"/>
          <w:shd w:val="clear" w:color="auto" w:fill="c0c0c0"/>
          <w:rtl w:val="0"/>
          <w:lang w:val="en-US"/>
        </w:rPr>
        <w:t>{</w:t>
      </w:r>
    </w:p>
    <w:p>
      <w:pPr>
        <w:pStyle w:val="List Paragraph"/>
        <w:ind w:left="2160" w:firstLine="0"/>
        <w:rPr>
          <w:rStyle w:val="None"/>
          <w:sz w:val="20"/>
          <w:szCs w:val="20"/>
          <w:shd w:val="clear" w:color="auto" w:fill="c0c0c0"/>
        </w:rPr>
      </w:pPr>
      <w:r>
        <w:rPr>
          <w:rStyle w:val="None"/>
          <w:sz w:val="20"/>
          <w:szCs w:val="20"/>
          <w:shd w:val="clear" w:color="auto" w:fill="c0c0c0"/>
          <w:rtl w:val="0"/>
          <w:lang w:val="en-US"/>
        </w:rPr>
        <w:t xml:space="preserve">  "platformName": "IOS",</w:t>
      </w:r>
    </w:p>
    <w:p>
      <w:pPr>
        <w:pStyle w:val="List Paragraph"/>
        <w:ind w:left="2160" w:firstLine="0"/>
        <w:rPr>
          <w:rStyle w:val="None"/>
          <w:sz w:val="20"/>
          <w:szCs w:val="20"/>
          <w:shd w:val="clear" w:color="auto" w:fill="c0c0c0"/>
        </w:rPr>
      </w:pPr>
      <w:r>
        <w:rPr>
          <w:rStyle w:val="None"/>
          <w:sz w:val="20"/>
          <w:szCs w:val="20"/>
          <w:shd w:val="clear" w:color="auto" w:fill="c0c0c0"/>
          <w:rtl w:val="0"/>
          <w:lang w:val="en-US"/>
        </w:rPr>
        <w:t xml:space="preserve">  "appium:udid": "2825A0CF-9687-4ABF-8BAD-619BB9D230A2",</w:t>
      </w:r>
    </w:p>
    <w:p>
      <w:pPr>
        <w:pStyle w:val="List Paragraph"/>
        <w:ind w:left="2160" w:firstLine="0"/>
        <w:rPr>
          <w:rStyle w:val="None"/>
          <w:sz w:val="20"/>
          <w:szCs w:val="20"/>
          <w:shd w:val="clear" w:color="auto" w:fill="c0c0c0"/>
        </w:rPr>
      </w:pPr>
      <w:r>
        <w:rPr>
          <w:rStyle w:val="None"/>
          <w:sz w:val="20"/>
          <w:szCs w:val="20"/>
          <w:shd w:val="clear" w:color="auto" w:fill="c0c0c0"/>
          <w:rtl w:val="0"/>
          <w:lang w:val="en-US"/>
        </w:rPr>
        <w:t xml:space="preserve">  "appium:automationName": "XCUITest",</w:t>
      </w:r>
    </w:p>
    <w:p>
      <w:pPr>
        <w:pStyle w:val="List Paragraph"/>
        <w:ind w:left="2160" w:firstLine="0"/>
        <w:rPr>
          <w:rStyle w:val="None"/>
          <w:sz w:val="20"/>
          <w:szCs w:val="20"/>
          <w:shd w:val="clear" w:color="auto" w:fill="c0c0c0"/>
        </w:rPr>
      </w:pPr>
      <w:r>
        <w:rPr>
          <w:rStyle w:val="None"/>
          <w:sz w:val="20"/>
          <w:szCs w:val="20"/>
          <w:shd w:val="clear" w:color="auto" w:fill="c0c0c0"/>
          <w:rtl w:val="0"/>
          <w:lang w:val="en-US"/>
        </w:rPr>
        <w:t xml:space="preserve">  "appium:platformVersion": "15.0",</w:t>
      </w:r>
    </w:p>
    <w:p>
      <w:pPr>
        <w:pStyle w:val="List Paragraph"/>
        <w:ind w:left="2160" w:firstLine="0"/>
        <w:rPr>
          <w:rStyle w:val="None"/>
          <w:sz w:val="20"/>
          <w:szCs w:val="20"/>
          <w:shd w:val="clear" w:color="auto" w:fill="c0c0c0"/>
        </w:rPr>
      </w:pPr>
      <w:r>
        <w:rPr>
          <w:rStyle w:val="None"/>
          <w:sz w:val="20"/>
          <w:szCs w:val="20"/>
          <w:shd w:val="clear" w:color="auto" w:fill="c0c0c0"/>
          <w:rtl w:val="0"/>
          <w:lang w:val="en-US"/>
        </w:rPr>
        <w:t xml:space="preserve">  "appium:deviceName": "iPhone 12 Pro",</w:t>
      </w:r>
    </w:p>
    <w:p>
      <w:pPr>
        <w:pStyle w:val="List Paragraph"/>
        <w:ind w:left="2160" w:firstLine="0"/>
        <w:rPr>
          <w:rStyle w:val="None"/>
          <w:sz w:val="20"/>
          <w:szCs w:val="20"/>
          <w:shd w:val="clear" w:color="auto" w:fill="c0c0c0"/>
        </w:rPr>
      </w:pPr>
      <w:r>
        <w:rPr>
          <w:rStyle w:val="None"/>
          <w:sz w:val="20"/>
          <w:szCs w:val="20"/>
          <w:shd w:val="clear" w:color="auto" w:fill="c0c0c0"/>
          <w:rtl w:val="0"/>
          <w:lang w:val="en-US"/>
        </w:rPr>
        <w:t xml:space="preserve">  "appium:bundleId": "specify bundle id"</w:t>
      </w:r>
    </w:p>
    <w:p>
      <w:pPr>
        <w:pStyle w:val="List Paragraph"/>
        <w:ind w:left="2160" w:firstLine="0"/>
        <w:rPr>
          <w:rStyle w:val="None"/>
          <w:sz w:val="20"/>
          <w:szCs w:val="20"/>
        </w:rPr>
      </w:pPr>
      <w:r>
        <w:rPr>
          <w:rStyle w:val="None"/>
          <w:sz w:val="20"/>
          <w:szCs w:val="20"/>
          <w:shd w:val="clear" w:color="auto" w:fill="c0c0c0"/>
          <w:rtl w:val="0"/>
          <w:lang w:val="en-US"/>
        </w:rPr>
        <w:t>}</w:t>
      </w:r>
    </w:p>
    <w:p>
      <w:pPr>
        <w:pStyle w:val="List Paragraph"/>
        <w:rPr>
          <w:rStyle w:val="None A"/>
        </w:rPr>
      </w:pPr>
    </w:p>
    <w:p>
      <w:pPr>
        <w:pStyle w:val="List Paragraph"/>
        <w:rPr>
          <w:rStyle w:val="None A"/>
        </w:rPr>
      </w:pPr>
      <w:r>
        <w:rPr>
          <w:rStyle w:val="None A"/>
          <w:rtl w:val="0"/>
        </w:rPr>
        <w:t>When your Appium tests run, they are using an Appium client to send WebDriver commands to the Appium server. The Appium server installs both your app and WDA on the iOS device, waits for WDA to start, then forwards your test commands to WDA. WDA in turn executes XCUITest API functions on the device, corresponding to the commands it receives from the Appium server. In this way, we are able to arbitrarily interact with the user interface of an iOS device.</w:t>
      </w:r>
    </w:p>
    <w:p>
      <w:pPr>
        <w:pStyle w:val="List Paragraph"/>
        <w:rPr>
          <w:rStyle w:val="None A"/>
        </w:rPr>
      </w:pPr>
    </w:p>
    <w:p>
      <w:pPr>
        <w:pStyle w:val="List Paragraph"/>
        <w:rPr>
          <w:rStyle w:val="None"/>
          <w:b w:val="1"/>
          <w:bCs w:val="1"/>
        </w:rPr>
      </w:pPr>
      <w:r>
        <w:rPr>
          <w:rStyle w:val="None"/>
          <w:b w:val="1"/>
          <w:bCs w:val="1"/>
          <w:rtl w:val="0"/>
          <w:lang w:val="en-US"/>
        </w:rPr>
        <w:t>11.1: The Capabilities</w:t>
      </w:r>
    </w:p>
    <w:p>
      <w:pPr>
        <w:pStyle w:val="List Paragraph"/>
        <w:rPr>
          <w:rStyle w:val="None"/>
          <w:b w:val="1"/>
          <w:bCs w:val="1"/>
        </w:rPr>
      </w:pPr>
    </w:p>
    <w:p>
      <w:pPr>
        <w:pStyle w:val="List Paragraph"/>
        <w:rPr>
          <w:rStyle w:val="None A"/>
        </w:rPr>
      </w:pPr>
      <w:r>
        <w:rPr>
          <w:rStyle w:val="None A"/>
          <w:rtl w:val="0"/>
        </w:rPr>
        <w:t>We have the app running on our device, now let's write a simple automated test which will launch our app and look for a particular set of words on the screen. Because all of our Apple setup has been done (hopefully) correctly, all that we need to do from the Appium side of things is use the right set of capabilities:</w:t>
      </w:r>
    </w:p>
    <w:p>
      <w:pPr>
        <w:pStyle w:val="List Paragraph"/>
        <w:rPr>
          <w:rStyle w:val="None A"/>
        </w:rPr>
      </w:pPr>
    </w:p>
    <w:p>
      <w:pPr>
        <w:pStyle w:val="List Paragraph"/>
        <w:rPr>
          <w:rStyle w:val="None A"/>
        </w:rPr>
      </w:pPr>
      <w:r>
        <w:rPr>
          <w:rStyle w:val="None A"/>
          <w:rtl w:val="0"/>
        </w:rPr>
        <w:t>DesiredCapabilities capabilities = new DesiredCapabilities();</w:t>
      </w:r>
    </w:p>
    <w:p>
      <w:pPr>
        <w:pStyle w:val="List Paragraph"/>
        <w:rPr>
          <w:rStyle w:val="None A"/>
        </w:rPr>
      </w:pPr>
      <w:r>
        <w:rPr>
          <w:rStyle w:val="None A"/>
          <w:rtl w:val="0"/>
        </w:rPr>
        <w:t>capabilities.setCapability("platformName", "iOS");</w:t>
      </w:r>
    </w:p>
    <w:p>
      <w:pPr>
        <w:pStyle w:val="List Paragraph"/>
        <w:rPr>
          <w:rStyle w:val="None A"/>
        </w:rPr>
      </w:pPr>
      <w:r>
        <w:rPr>
          <w:rStyle w:val="None A"/>
          <w:rtl w:val="0"/>
        </w:rPr>
        <w:t>capabilities.setCapability("platformVersion", "12.0.1");</w:t>
      </w:r>
    </w:p>
    <w:p>
      <w:pPr>
        <w:pStyle w:val="List Paragraph"/>
        <w:rPr>
          <w:rStyle w:val="None A"/>
        </w:rPr>
      </w:pPr>
      <w:r>
        <w:rPr>
          <w:rStyle w:val="None A"/>
          <w:rtl w:val="0"/>
        </w:rPr>
        <w:t>capabilities.setCapability("deviceName", "iPhone 8");</w:t>
      </w:r>
    </w:p>
    <w:p>
      <w:pPr>
        <w:pStyle w:val="List Paragraph"/>
        <w:rPr>
          <w:rStyle w:val="None A"/>
        </w:rPr>
      </w:pPr>
      <w:r>
        <w:rPr>
          <w:rStyle w:val="None A"/>
          <w:rtl w:val="0"/>
        </w:rPr>
        <w:t>capabilities.setCapability("udid", "auto");</w:t>
      </w:r>
    </w:p>
    <w:p>
      <w:pPr>
        <w:pStyle w:val="List Paragraph"/>
        <w:rPr>
          <w:rStyle w:val="None A"/>
        </w:rPr>
      </w:pPr>
      <w:r>
        <w:rPr>
          <w:rStyle w:val="None A"/>
          <w:rtl w:val="0"/>
        </w:rPr>
        <w:t xml:space="preserve">capabilities.setCapability("bundleId", "&lt;your bundle id&gt;"); </w:t>
      </w:r>
      <w:r>
        <w:rPr>
          <w:rStyle w:val="None"/>
          <w:outline w:val="0"/>
          <w:color w:val="c00000"/>
          <w:u w:color="c00000"/>
          <w:rtl w:val="0"/>
          <w:lang w:val="en-US"/>
          <w14:textFill>
            <w14:solidFill>
              <w14:srgbClr w14:val="C00000"/>
            </w14:solidFill>
          </w14:textFill>
        </w:rPr>
        <w:t xml:space="preserve">Or </w:t>
      </w:r>
      <w:r>
        <w:rPr>
          <w:rStyle w:val="None A"/>
          <w:rtl w:val="0"/>
        </w:rPr>
        <w:t>capabilities.setCapability("app", "Path of the app with name");</w:t>
      </w:r>
    </w:p>
    <w:p>
      <w:pPr>
        <w:pStyle w:val="List Paragraph"/>
        <w:rPr>
          <w:rStyle w:val="None A"/>
        </w:rPr>
      </w:pPr>
      <w:r>
        <w:rPr>
          <w:rStyle w:val="None A"/>
          <w:rtl w:val="0"/>
        </w:rPr>
        <w:t>capabilities.setCapability("xcodeOrgId", "&lt;your org id&gt;");</w:t>
      </w:r>
    </w:p>
    <w:p>
      <w:pPr>
        <w:pStyle w:val="List Paragraph"/>
        <w:rPr>
          <w:rStyle w:val="None A"/>
        </w:rPr>
      </w:pPr>
      <w:r>
        <w:rPr>
          <w:rStyle w:val="None A"/>
          <w:rtl w:val="0"/>
        </w:rPr>
        <w:t>capabilities.setCapability("xcodeSigningId", "iPhone Developer");</w:t>
      </w:r>
    </w:p>
    <w:p>
      <w:pPr>
        <w:pStyle w:val="List Paragraph"/>
        <w:rPr>
          <w:rStyle w:val="None A"/>
        </w:rPr>
      </w:pPr>
      <w:r>
        <w:rPr>
          <w:rStyle w:val="None A"/>
          <w:rtl w:val="0"/>
        </w:rPr>
        <w:t>capabilities.setCapability("updatedWDABundleId", "&lt;bundle id in scope of provisioning profile&gt;");</w:t>
      </w:r>
    </w:p>
    <w:p>
      <w:pPr>
        <w:pStyle w:val="List Paragraph"/>
        <w:rPr>
          <w:rStyle w:val="None A"/>
        </w:rPr>
      </w:pPr>
    </w:p>
    <w:p>
      <w:pPr>
        <w:pStyle w:val="List Paragraph"/>
        <w:rPr>
          <w:rStyle w:val="None A"/>
        </w:rPr>
      </w:pPr>
      <w:r>
        <w:rPr>
          <w:rStyle w:val="None A"/>
          <w:rtl w:val="0"/>
        </w:rPr>
        <w:t>The trick here is knowing how to fill all of these out!</w:t>
      </w:r>
    </w:p>
    <w:p>
      <w:pPr>
        <w:pStyle w:val="List Paragraph"/>
        <w:rPr>
          <w:rStyle w:val="None A"/>
        </w:rPr>
      </w:pPr>
    </w:p>
    <w:p>
      <w:pPr>
        <w:pStyle w:val="List Paragraph"/>
        <w:rPr>
          <w:rStyle w:val="None A"/>
        </w:rPr>
      </w:pPr>
      <w:r>
        <w:rPr>
          <w:rStyle w:val="None"/>
          <w:b w:val="1"/>
          <w:bCs w:val="1"/>
          <w:rtl w:val="0"/>
          <w:lang w:val="en-US"/>
        </w:rPr>
        <w:t>platformName</w:t>
      </w:r>
      <w:r>
        <w:rPr>
          <w:rStyle w:val="None A"/>
          <w:rtl w:val="0"/>
        </w:rPr>
        <w:t xml:space="preserve"> is iOS (as you would no doubt expect).</w:t>
      </w:r>
    </w:p>
    <w:p>
      <w:pPr>
        <w:pStyle w:val="List Paragraph"/>
        <w:rPr>
          <w:rStyle w:val="None A"/>
        </w:rPr>
      </w:pPr>
      <w:r>
        <w:rPr>
          <w:rStyle w:val="None"/>
          <w:b w:val="1"/>
          <w:bCs w:val="1"/>
          <w:rtl w:val="0"/>
          <w:lang w:val="en-US"/>
        </w:rPr>
        <w:t>platformVersion</w:t>
      </w:r>
      <w:r>
        <w:rPr>
          <w:rStyle w:val="None A"/>
          <w:rtl w:val="0"/>
        </w:rPr>
        <w:t xml:space="preserve"> is the version of iOS our app is running, 14.2 in my case.</w:t>
      </w:r>
    </w:p>
    <w:p>
      <w:pPr>
        <w:pStyle w:val="List Paragraph"/>
        <w:rPr>
          <w:rStyle w:val="None A"/>
        </w:rPr>
      </w:pPr>
      <w:r>
        <w:rPr>
          <w:rStyle w:val="None"/>
          <w:b w:val="1"/>
          <w:bCs w:val="1"/>
          <w:rtl w:val="0"/>
          <w:lang w:val="en-US"/>
        </w:rPr>
        <w:t>deviceName</w:t>
      </w:r>
      <w:r>
        <w:rPr>
          <w:rStyle w:val="None A"/>
          <w:rtl w:val="0"/>
        </w:rPr>
        <w:t xml:space="preserve"> does not actually matter for us, since we have plugged in a real device and will select that device using the udid desired capability. Appium still requires us to supply a value for deviceName, though, so I put iPhone 8.</w:t>
      </w:r>
    </w:p>
    <w:p>
      <w:pPr>
        <w:pStyle w:val="List Paragraph"/>
        <w:rPr>
          <w:rStyle w:val="None A"/>
        </w:rPr>
      </w:pPr>
      <w:r>
        <w:rPr>
          <w:rStyle w:val="None"/>
          <w:b w:val="1"/>
          <w:bCs w:val="1"/>
          <w:rtl w:val="0"/>
          <w:lang w:val="en-US"/>
        </w:rPr>
        <w:t>udid</w:t>
      </w:r>
      <w:r>
        <w:rPr>
          <w:rStyle w:val="None A"/>
          <w:rtl w:val="0"/>
        </w:rPr>
        <w:t xml:space="preserve"> is the unique ID of the device we want to run our test on. We could find our device udid by running the command instruments -s devices in the terminal, but since we only have a single device plugged in, we can put auto and Appium will automatically find the udid of the device for us and use it.</w:t>
      </w:r>
    </w:p>
    <w:p>
      <w:pPr>
        <w:pStyle w:val="Body A"/>
        <w:ind w:firstLine="720"/>
        <w:rPr>
          <w:rStyle w:val="None A"/>
        </w:rPr>
      </w:pPr>
      <w:r>
        <w:rPr>
          <w:rStyle w:val="None A"/>
          <w:rtl w:val="0"/>
          <w:lang w:val="en-US"/>
        </w:rPr>
        <w:t xml:space="preserve">Command to get list of Simulators and Real devices: </w:t>
      </w:r>
      <w:r>
        <w:rPr>
          <w:rStyle w:val="None"/>
          <w:shd w:val="clear" w:color="auto" w:fill="c0c0c0"/>
          <w:rtl w:val="0"/>
          <w:lang w:val="en-US"/>
        </w:rPr>
        <w:t>xcrun simctl list</w:t>
      </w:r>
    </w:p>
    <w:p>
      <w:pPr>
        <w:pStyle w:val="List Paragraph"/>
        <w:rPr>
          <w:rStyle w:val="None A"/>
        </w:rPr>
      </w:pPr>
      <w:r>
        <w:rPr>
          <w:rStyle w:val="None"/>
          <w:b w:val="1"/>
          <w:bCs w:val="1"/>
          <w:rtl w:val="0"/>
          <w:lang w:val="en-US"/>
        </w:rPr>
        <w:t>bundleId</w:t>
      </w:r>
      <w:r>
        <w:rPr>
          <w:rStyle w:val="None A"/>
          <w:rtl w:val="0"/>
        </w:rPr>
        <w:t xml:space="preserve"> is the special iOS-internal name of our app, which is set in the same app-settings form where we selected our Team in Xcode</w:t>
      </w:r>
      <w:ins w:id="2" w:date="2022-05-20T21:30:07Z" w:author="Arsh Virdi">
        <w:r>
          <w:rPr>
            <w:rStyle w:val="None A"/>
            <w:rtl w:val="0"/>
          </w:rPr>
          <w:t>.</w:t>
        </w:r>
      </w:ins>
      <w:del w:id="3" w:date="2022-05-20T21:30:05Z" w:author="Arsh Virdi">
        <w:r>
          <w:rPr>
            <w:rStyle w:val="None A"/>
            <w:rtl w:val="0"/>
          </w:rPr>
          <w:delText>. It is a unique way of identifying any app. In my case it is com.phononx.carbonvoice, but you should put in a value that is correct for your app..</w:delText>
        </w:r>
      </w:del>
    </w:p>
    <w:p>
      <w:pPr>
        <w:pStyle w:val="Body A"/>
        <w:ind w:left="720" w:firstLine="0"/>
        <w:rPr>
          <w:rStyle w:val="None A"/>
        </w:rPr>
      </w:pPr>
      <w:r>
        <w:rPr>
          <w:rStyle w:val="None A"/>
          <w:rtl w:val="0"/>
          <w:lang w:val="en-US"/>
        </w:rPr>
        <w:t xml:space="preserve">Command to get the bundleId of the application stored in machine: </w:t>
      </w:r>
      <w:r>
        <w:rPr>
          <w:rStyle w:val="None"/>
          <w:shd w:val="clear" w:color="auto" w:fill="c0c0c0"/>
          <w:rtl w:val="0"/>
          <w:lang w:val="en-US"/>
        </w:rPr>
        <w:t xml:space="preserve">osascript -e </w:t>
      </w:r>
      <w:r>
        <w:rPr>
          <w:rStyle w:val="None"/>
          <w:shd w:val="clear" w:color="auto" w:fill="c0c0c0"/>
          <w:rtl w:val="0"/>
          <w:lang w:val="en-US"/>
        </w:rPr>
        <w:t>‘</w:t>
      </w:r>
      <w:r>
        <w:rPr>
          <w:rStyle w:val="None"/>
          <w:shd w:val="clear" w:color="auto" w:fill="c0c0c0"/>
          <w:rtl w:val="0"/>
          <w:lang w:val="en-US"/>
        </w:rPr>
        <w:t>id of app</w:t>
      </w:r>
      <w:r>
        <w:rPr>
          <w:rStyle w:val="None"/>
          <w:shd w:val="clear" w:color="auto" w:fill="c0c0c0"/>
          <w:rtl w:val="0"/>
          <w:lang w:val="en-US"/>
        </w:rPr>
        <w:t>“</w:t>
      </w:r>
      <w:r>
        <w:rPr>
          <w:rStyle w:val="None"/>
          <w:shd w:val="clear" w:color="auto" w:fill="c0c0c0"/>
          <w:rtl w:val="0"/>
          <w:lang w:val="en-US"/>
        </w:rPr>
        <w:t>location of the app</w:t>
      </w:r>
      <w:r>
        <w:rPr>
          <w:rStyle w:val="None"/>
          <w:shd w:val="clear" w:color="auto" w:fill="c0c0c0"/>
          <w:rtl w:val="0"/>
          <w:lang w:val="en-US"/>
        </w:rPr>
        <w:t>”’</w:t>
      </w:r>
    </w:p>
    <w:p>
      <w:pPr>
        <w:pStyle w:val="List Paragraph"/>
        <w:rPr>
          <w:rStyle w:val="None A"/>
        </w:rPr>
      </w:pPr>
      <w:r>
        <w:rPr>
          <w:rStyle w:val="None"/>
          <w:b w:val="1"/>
          <w:bCs w:val="1"/>
          <w:rtl w:val="0"/>
          <w:lang w:val="en-US"/>
        </w:rPr>
        <w:t>xcodeOrgId</w:t>
      </w:r>
      <w:r>
        <w:rPr>
          <w:rStyle w:val="None A"/>
          <w:rtl w:val="0"/>
        </w:rPr>
        <w:t xml:space="preserve"> is the "Organizational Unit" value we made a note of earlier. It is the ID of the Developer Team which signed the certificate used to create the app.</w:t>
      </w:r>
    </w:p>
    <w:p>
      <w:pPr>
        <w:pStyle w:val="List Paragraph"/>
        <w:rPr>
          <w:rStyle w:val="None A"/>
        </w:rPr>
      </w:pPr>
      <w:r>
        <w:rPr>
          <w:rStyle w:val="None"/>
          <w:b w:val="1"/>
          <w:bCs w:val="1"/>
          <w:rtl w:val="0"/>
          <w:lang w:val="en-US"/>
        </w:rPr>
        <w:t>xcodeSigningId</w:t>
      </w:r>
      <w:r>
        <w:rPr>
          <w:rStyle w:val="None A"/>
          <w:rtl w:val="0"/>
        </w:rPr>
        <w:t xml:space="preserve"> is the first part of the "Common Name" associated with the developer certificate. Since Xcode set this up for us, it is almost always iPhone Developer but could be something different for you if you are automating a different iOS device.</w:t>
      </w:r>
    </w:p>
    <w:p>
      <w:pPr>
        <w:pStyle w:val="List Paragraph"/>
        <w:rPr>
          <w:rStyle w:val="None A"/>
        </w:rPr>
      </w:pPr>
      <w:r>
        <w:rPr>
          <w:rStyle w:val="None"/>
          <w:b w:val="1"/>
          <w:bCs w:val="1"/>
          <w:rtl w:val="0"/>
          <w:lang w:val="en-US"/>
        </w:rPr>
        <w:t>updatedWDABundleId</w:t>
      </w:r>
      <w:r>
        <w:rPr>
          <w:rStyle w:val="None A"/>
          <w:rtl w:val="0"/>
        </w:rPr>
        <w:t xml:space="preserve"> is used by Appium to trick your device into allowing Appium to install WDA on it. You might have wondered, given how many hoops you had to jump through to get your app running on a device, how Appium is able to get WDA on the device. The short answer is that, typically, it can't. WDA's bundle ID (com.facebook.webdriveragent) will not show up as an App ID in any of your provisioning profiles, so the app would not be allowed to run on your device. But given that Appium has the WDA code, it can actually change the bundle ID on the fly, so that when WDA is built and signed it will be allowed past Apple's security restrictions. What this means is that you must supply a bundle ID value that is allowed by an App ID in your provisioning profile. We typically recommend using wildcard App IDs (like com.test.*), so that we can give a new bundle ID to WDA of com.test.webdriveragent. You could also give it the same bundle ID as your app, but that could cause some confusion in the system later on. If you prefer, you can omit this capability and simply open up the WDA project inside of Appium, and make all these modifications yourself using Xcode.</w:t>
      </w:r>
    </w:p>
    <w:p>
      <w:pPr>
        <w:pStyle w:val="List Paragraph"/>
        <w:rPr>
          <w:rStyle w:val="None"/>
          <w:b w:val="1"/>
          <w:bCs w:val="1"/>
        </w:rPr>
      </w:pPr>
    </w:p>
    <w:p>
      <w:pPr>
        <w:pStyle w:val="List Paragraph"/>
        <w:rPr>
          <w:rStyle w:val="None"/>
          <w:b w:val="1"/>
          <w:bCs w:val="1"/>
        </w:rPr>
      </w:pPr>
      <w:r>
        <w:rPr>
          <w:rStyle w:val="None"/>
          <w:b w:val="1"/>
          <w:bCs w:val="1"/>
          <w:rtl w:val="0"/>
          <w:lang w:val="en-US"/>
        </w:rPr>
        <w:t>11.2: The Test</w:t>
      </w:r>
    </w:p>
    <w:p>
      <w:pPr>
        <w:pStyle w:val="List Paragraph"/>
        <w:rPr>
          <w:rStyle w:val="None"/>
          <w:b w:val="1"/>
          <w:bCs w:val="1"/>
        </w:rPr>
      </w:pPr>
    </w:p>
    <w:p>
      <w:pPr>
        <w:pStyle w:val="List Paragraph"/>
        <w:rPr>
          <w:rStyle w:val="None A"/>
        </w:rPr>
      </w:pPr>
      <w:r>
        <w:rPr>
          <w:rStyle w:val="None A"/>
          <w:rtl w:val="0"/>
        </w:rPr>
        <w:t>Your actual test code, of course, is up to you to define! You'll simply instantiate a Driver and run your test as in any other case. All the heavy lifting is done by Appium in response to the capabilities above and in the context of correctly-signed apps and correctly-provisioned devices. Here's a step-by-step guide of what to do:</w:t>
      </w:r>
    </w:p>
    <w:p>
      <w:pPr>
        <w:pStyle w:val="List Paragraph"/>
        <w:rPr>
          <w:rStyle w:val="None A"/>
        </w:rPr>
      </w:pPr>
    </w:p>
    <w:p>
      <w:pPr>
        <w:pStyle w:val="List Paragraph"/>
        <w:numPr>
          <w:ilvl w:val="0"/>
          <w:numId w:val="37"/>
        </w:numPr>
        <w:bidi w:val="0"/>
        <w:ind w:right="0"/>
        <w:jc w:val="left"/>
        <w:rPr>
          <w:rtl w:val="0"/>
          <w:lang w:val="en-US"/>
        </w:rPr>
      </w:pPr>
      <w:r>
        <w:rPr>
          <w:rStyle w:val="None A"/>
          <w:rtl w:val="0"/>
          <w:lang w:val="en-US"/>
        </w:rPr>
        <w:t>Start the Appium server (by opening the Appium Desktop app or using the CLI).</w:t>
      </w:r>
    </w:p>
    <w:p>
      <w:pPr>
        <w:pStyle w:val="List Paragraph"/>
        <w:numPr>
          <w:ilvl w:val="0"/>
          <w:numId w:val="37"/>
        </w:numPr>
        <w:bidi w:val="0"/>
        <w:ind w:right="0"/>
        <w:jc w:val="left"/>
        <w:rPr>
          <w:rtl w:val="0"/>
          <w:lang w:val="en-US"/>
        </w:rPr>
      </w:pPr>
      <w:r>
        <w:rPr>
          <w:rStyle w:val="None A"/>
          <w:rtl w:val="0"/>
          <w:lang w:val="en-US"/>
        </w:rPr>
        <w:t>Run the Java test you wrote including the capabilities above, and watch as the iOS device opens your app!</w:t>
      </w:r>
    </w:p>
    <w:p>
      <w:pPr>
        <w:pStyle w:val="List Paragraph"/>
        <w:numPr>
          <w:ilvl w:val="0"/>
          <w:numId w:val="37"/>
        </w:numPr>
        <w:bidi w:val="0"/>
        <w:ind w:right="0"/>
        <w:jc w:val="left"/>
        <w:rPr>
          <w:rtl w:val="0"/>
          <w:lang w:val="en-US"/>
        </w:rPr>
      </w:pPr>
      <w:r>
        <w:rPr>
          <w:rStyle w:val="None A"/>
          <w:rtl w:val="0"/>
          <w:lang w:val="en-US"/>
        </w:rPr>
        <w:t>Make sure the device is unlocked, and if it asks you to "Trust the Computer", tap the button to trust our Mac. You'll need to do this the first time.</w:t>
      </w:r>
    </w:p>
    <w:p>
      <w:pPr>
        <w:pStyle w:val="List Paragraph"/>
        <w:numPr>
          <w:ilvl w:val="0"/>
          <w:numId w:val="37"/>
        </w:numPr>
        <w:bidi w:val="0"/>
        <w:ind w:right="0"/>
        <w:jc w:val="left"/>
        <w:rPr>
          <w:rtl w:val="0"/>
          <w:lang w:val="en-US"/>
        </w:rPr>
      </w:pPr>
      <w:r>
        <w:rPr>
          <w:rStyle w:val="None A"/>
          <w:rtl w:val="0"/>
          <w:lang w:val="en-US"/>
        </w:rPr>
        <w:t xml:space="preserve">If anything goes wrong, check the logs which Appium prints. There is another helpful </w:t>
      </w:r>
      <w:r>
        <w:rPr>
          <w:rStyle w:val="Hyperlink.0"/>
        </w:rPr>
        <w:fldChar w:fldCharType="begin" w:fldLock="0"/>
      </w:r>
      <w:r>
        <w:rPr>
          <w:rStyle w:val="Hyperlink.0"/>
        </w:rPr>
        <w:instrText xml:space="preserve"> HYPERLINK "https://appiumpro.com/editions/10-anatomy-of-logging-in-appium"</w:instrText>
      </w:r>
      <w:r>
        <w:rPr>
          <w:rStyle w:val="Hyperlink.0"/>
        </w:rPr>
        <w:fldChar w:fldCharType="separate" w:fldLock="0"/>
      </w:r>
      <w:r>
        <w:rPr>
          <w:rStyle w:val="Hyperlink.0"/>
          <w:rtl w:val="0"/>
          <w:lang w:val="en-US"/>
        </w:rPr>
        <w:t>AppiumPro post</w:t>
      </w:r>
      <w:r>
        <w:rPr/>
        <w:fldChar w:fldCharType="end" w:fldLock="0"/>
      </w:r>
      <w:r>
        <w:rPr>
          <w:rStyle w:val="None A"/>
          <w:rtl w:val="0"/>
          <w:lang w:val="en-US"/>
        </w:rPr>
        <w:t xml:space="preserve"> about how to read these logs.</w:t>
      </w:r>
    </w:p>
    <w:p>
      <w:pPr>
        <w:pStyle w:val="List Paragraph"/>
        <w:ind w:left="1440" w:firstLine="0"/>
        <w:rPr>
          <w:rStyle w:val="None A"/>
        </w:rPr>
      </w:pPr>
    </w:p>
    <w:p>
      <w:pPr>
        <w:pStyle w:val="List Paragraph"/>
        <w:rPr>
          <w:rStyle w:val="None A"/>
        </w:rPr>
      </w:pPr>
      <w:r>
        <w:rPr>
          <w:rStyle w:val="None A"/>
          <w:rtl w:val="0"/>
        </w:rPr>
        <w:t xml:space="preserve">Note that the </w:t>
      </w:r>
      <w:r>
        <w:rPr>
          <w:rStyle w:val="None"/>
          <w:b w:val="1"/>
          <w:bCs w:val="1"/>
          <w:rtl w:val="0"/>
          <w:lang w:val="en-US"/>
        </w:rPr>
        <w:t>bundleId</w:t>
      </w:r>
      <w:r>
        <w:rPr>
          <w:rStyle w:val="None A"/>
          <w:rtl w:val="0"/>
        </w:rPr>
        <w:t xml:space="preserve"> capability can only be used for apps which are already installed on our iOS device. We installed our app manually using Xcode, so the app is already there. If we make changes to the app code, we will have to click the </w:t>
      </w:r>
      <w:r>
        <w:rPr>
          <w:rStyle w:val="None"/>
          <w:rFonts w:ascii="Segoe UI Emoji" w:cs="Segoe UI Emoji" w:hAnsi="Segoe UI Emoji" w:eastAsia="Segoe UI Emoji"/>
          <w:rtl w:val="0"/>
          <w:lang w:val="en-US"/>
        </w:rPr>
        <w:t>▶</w:t>
      </w:r>
      <w:r>
        <w:rPr>
          <w:rStyle w:val="None A"/>
          <w:rtl w:val="0"/>
        </w:rPr>
        <w:t xml:space="preserve"> button in Xcode in order to install the latest version of our code on the device. Then we can run our Appium tests again.</w:t>
      </w:r>
    </w:p>
    <w:p>
      <w:pPr>
        <w:pStyle w:val="List Paragraph"/>
        <w:rPr>
          <w:rStyle w:val="None A"/>
        </w:rPr>
      </w:pPr>
    </w:p>
    <w:p>
      <w:pPr>
        <w:pStyle w:val="List Paragraph"/>
        <w:rPr>
          <w:rStyle w:val="None A"/>
        </w:rPr>
      </w:pPr>
      <w:r>
        <w:rPr>
          <w:rStyle w:val="None A"/>
          <w:rtl w:val="0"/>
        </w:rPr>
        <w:t xml:space="preserve">Alternatively, we could use the </w:t>
      </w:r>
      <w:r>
        <w:rPr>
          <w:rStyle w:val="None"/>
          <w:b w:val="1"/>
          <w:bCs w:val="1"/>
          <w:rtl w:val="0"/>
          <w:lang w:val="en-US"/>
        </w:rPr>
        <w:t>app</w:t>
      </w:r>
      <w:r>
        <w:rPr>
          <w:rStyle w:val="None A"/>
          <w:rtl w:val="0"/>
        </w:rPr>
        <w:t xml:space="preserve"> capability and set it to the path of an .app/.ipa file on disk. This must be an app bundle generated in Xcode and signed correctly.</w:t>
      </w:r>
    </w:p>
    <w:p>
      <w:pPr>
        <w:pStyle w:val="List Paragraph"/>
        <w:rPr>
          <w:rStyle w:val="None A"/>
        </w:rPr>
      </w:pPr>
    </w:p>
    <w:p>
      <w:pPr>
        <w:pStyle w:val="List Paragraph"/>
        <w:rPr>
          <w:rStyle w:val="None A"/>
        </w:rPr>
      </w:pPr>
      <w:r>
        <w:rPr>
          <w:rStyle w:val="None A"/>
          <w:rtl w:val="0"/>
        </w:rPr>
        <w:t>Fail Scenarios:</w:t>
      </w:r>
    </w:p>
    <w:p>
      <w:pPr>
        <w:pStyle w:val="List Paragraph"/>
        <w:numPr>
          <w:ilvl w:val="0"/>
          <w:numId w:val="39"/>
        </w:numPr>
        <w:bidi w:val="0"/>
        <w:ind w:right="0"/>
        <w:jc w:val="left"/>
        <w:rPr>
          <w:rtl w:val="0"/>
          <w:lang w:val="en-US"/>
        </w:rPr>
      </w:pPr>
      <w:r>
        <w:rPr>
          <w:rStyle w:val="None A"/>
          <w:rtl w:val="0"/>
          <w:lang w:val="en-US"/>
        </w:rPr>
        <w:t>XCode version is not found in /Library/Developer/info.plist</w:t>
      </w:r>
    </w:p>
    <w:p>
      <w:pPr>
        <w:pStyle w:val="List Paragraph"/>
        <w:ind w:left="1440" w:firstLine="720"/>
        <w:rPr>
          <w:rStyle w:val="None A"/>
        </w:rPr>
      </w:pPr>
      <w:r>
        <w:rPr>
          <w:rStyle w:val="None A"/>
          <w:rtl w:val="0"/>
          <w:lang w:val="en-US"/>
        </w:rPr>
        <w:t xml:space="preserve">Run command </w:t>
      </w:r>
      <w:r>
        <w:rPr>
          <w:rStyle w:val="None A"/>
          <w:rtl w:val="0"/>
          <w:lang w:val="en-US"/>
        </w:rPr>
        <w:t>“</w:t>
      </w:r>
      <w:r>
        <w:rPr>
          <w:rStyle w:val="None A"/>
          <w:rtl w:val="0"/>
          <w:lang w:val="en-US"/>
        </w:rPr>
        <w:t>sudo xcode-select -s /Applications/Xcode.app</w:t>
      </w:r>
      <w:r>
        <w:rPr>
          <w:rStyle w:val="None A"/>
          <w:rtl w:val="0"/>
          <w:lang w:val="en-US"/>
        </w:rPr>
        <w:t>”</w:t>
      </w:r>
    </w:p>
    <w:p>
      <w:pPr>
        <w:pStyle w:val="List Paragraph"/>
        <w:numPr>
          <w:ilvl w:val="0"/>
          <w:numId w:val="39"/>
        </w:numPr>
        <w:bidi w:val="0"/>
        <w:ind w:right="0"/>
        <w:jc w:val="left"/>
        <w:rPr>
          <w:rtl w:val="0"/>
          <w:lang w:val="en-US"/>
        </w:rPr>
      </w:pPr>
      <w:r>
        <w:rPr>
          <w:rStyle w:val="None A"/>
          <w:rtl w:val="0"/>
          <w:lang w:val="en-US"/>
        </w:rPr>
        <w:t xml:space="preserve">Settings -&gt; Developer -&gt; </w:t>
      </w:r>
      <w:r>
        <w:rPr>
          <w:rStyle w:val="None"/>
          <w:b w:val="1"/>
          <w:bCs w:val="1"/>
          <w:rtl w:val="0"/>
          <w:lang w:val="en-US"/>
        </w:rPr>
        <w:t>Enable UI Automation</w:t>
      </w:r>
      <w:r>
        <w:rPr>
          <w:rStyle w:val="None A"/>
          <w:rtl w:val="0"/>
          <w:lang w:val="en-US"/>
        </w:rPr>
        <w:t xml:space="preserve"> on Real Device</w:t>
      </w:r>
    </w:p>
    <w:p>
      <w:pPr>
        <w:pStyle w:val="List Paragraph"/>
        <w:numPr>
          <w:ilvl w:val="0"/>
          <w:numId w:val="39"/>
        </w:numPr>
        <w:bidi w:val="0"/>
        <w:ind w:right="0"/>
        <w:jc w:val="left"/>
        <w:rPr>
          <w:rtl w:val="0"/>
          <w:lang w:val="en-US"/>
        </w:rPr>
      </w:pPr>
      <w:r>
        <w:rPr>
          <w:rStyle w:val="None A"/>
          <w:rtl w:val="0"/>
          <w:lang w:val="en-US"/>
        </w:rPr>
        <w:t xml:space="preserve">Settings -&gt; Safari -&gt; Advanced -&gt; </w:t>
      </w:r>
      <w:r>
        <w:rPr>
          <w:rStyle w:val="None"/>
          <w:b w:val="1"/>
          <w:bCs w:val="1"/>
          <w:rtl w:val="0"/>
          <w:lang w:val="en-US"/>
        </w:rPr>
        <w:t>Web Inspector</w:t>
      </w:r>
      <w:r>
        <w:rPr>
          <w:rStyle w:val="None A"/>
          <w:rtl w:val="0"/>
          <w:lang w:val="en-US"/>
        </w:rPr>
        <w:t xml:space="preserve"> and </w:t>
      </w:r>
      <w:r>
        <w:rPr>
          <w:rStyle w:val="None"/>
          <w:b w:val="1"/>
          <w:bCs w:val="1"/>
          <w:rtl w:val="0"/>
          <w:lang w:val="en-US"/>
        </w:rPr>
        <w:t>Remote Automation</w:t>
      </w:r>
    </w:p>
    <w:p>
      <w:pPr>
        <w:pStyle w:val="List Paragraph"/>
        <w:rPr>
          <w:rStyle w:val="None A"/>
        </w:rPr>
      </w:pPr>
    </w:p>
    <w:p>
      <w:pPr>
        <w:pStyle w:val="List Paragraph"/>
        <w:numPr>
          <w:ilvl w:val="0"/>
          <w:numId w:val="40"/>
        </w:numPr>
        <w:bidi w:val="0"/>
        <w:ind w:right="0"/>
        <w:jc w:val="left"/>
        <w:rPr>
          <w:b w:val="1"/>
          <w:bCs w:val="1"/>
          <w:sz w:val="24"/>
          <w:szCs w:val="24"/>
          <w:rtl w:val="0"/>
          <w:lang w:val="en-US"/>
        </w:rPr>
      </w:pPr>
      <w:r>
        <w:rPr>
          <w:rStyle w:val="None"/>
          <w:b w:val="1"/>
          <w:bCs w:val="1"/>
          <w:sz w:val="24"/>
          <w:szCs w:val="24"/>
          <w:u w:val="single"/>
          <w:rtl w:val="0"/>
          <w:lang w:val="en-US"/>
        </w:rPr>
        <w:t>WebDriverAgent(WDA) set up:</w:t>
      </w:r>
    </w:p>
    <w:p>
      <w:pPr>
        <w:pStyle w:val="List Paragraph"/>
        <w:rPr>
          <w:rStyle w:val="None"/>
          <w:b w:val="1"/>
          <w:bCs w:val="1"/>
        </w:rPr>
      </w:pPr>
      <w:r>
        <w:rPr>
          <w:rStyle w:val="None"/>
          <w:b w:val="1"/>
          <w:bCs w:val="1"/>
          <w:rtl w:val="0"/>
          <w:lang w:val="en-US"/>
        </w:rPr>
        <w:t>12.1: For Simulator:</w:t>
      </w:r>
    </w:p>
    <w:p>
      <w:pPr>
        <w:pStyle w:val="List Paragraph"/>
        <w:numPr>
          <w:ilvl w:val="0"/>
          <w:numId w:val="42"/>
        </w:numPr>
        <w:bidi w:val="0"/>
        <w:ind w:right="0"/>
        <w:jc w:val="left"/>
        <w:rPr>
          <w:rtl w:val="0"/>
          <w:lang w:val="en-US"/>
        </w:rPr>
      </w:pPr>
      <w:r>
        <w:rPr>
          <w:rStyle w:val="None A"/>
          <w:rtl w:val="0"/>
          <w:lang w:val="en-US"/>
        </w:rPr>
        <w:t>Go to the WebDriverAgent directory e.g., /Applications/Appium\ Server\ GUI.app/Contents/Resources/app/node_modules/Appium/node_modules/Appium_webdriveragent/WebDriverAgent.xcodeproj</w:t>
      </w:r>
    </w:p>
    <w:p>
      <w:pPr>
        <w:pStyle w:val="List Paragraph"/>
        <w:numPr>
          <w:ilvl w:val="0"/>
          <w:numId w:val="42"/>
        </w:numPr>
        <w:bidi w:val="0"/>
        <w:ind w:right="0"/>
        <w:jc w:val="left"/>
        <w:rPr>
          <w:rtl w:val="0"/>
          <w:lang w:val="en-US"/>
        </w:rPr>
      </w:pPr>
      <w:r>
        <w:rPr>
          <w:rStyle w:val="None A"/>
          <w:rtl w:val="0"/>
          <w:lang w:val="en-US"/>
        </w:rPr>
        <w:t>Open WebDriverAgent.xcodeproj in Xcode.</w:t>
      </w:r>
    </w:p>
    <w:p>
      <w:pPr>
        <w:pStyle w:val="List Paragraph"/>
        <w:numPr>
          <w:ilvl w:val="0"/>
          <w:numId w:val="42"/>
        </w:numPr>
        <w:bidi w:val="0"/>
        <w:ind w:right="0"/>
        <w:jc w:val="left"/>
        <w:rPr>
          <w:rtl w:val="0"/>
          <w:lang w:val="en-US"/>
        </w:rPr>
      </w:pPr>
      <w:r>
        <w:rPr>
          <w:rStyle w:val="None A"/>
          <w:rtl w:val="0"/>
          <w:lang w:val="en-US"/>
        </w:rPr>
        <w:t>Select</w:t>
      </w:r>
      <w:r>
        <w:rPr>
          <w:rStyle w:val="None A"/>
          <w:rtl w:val="0"/>
          <w:lang w:val="en-US"/>
        </w:rPr>
        <w:t> </w:t>
      </w:r>
      <w:r>
        <w:rPr>
          <w:rStyle w:val="None A"/>
          <w:rtl w:val="0"/>
          <w:lang w:val="en-US"/>
        </w:rPr>
        <w:t>WebDriverAgentRunner</w:t>
      </w:r>
      <w:r>
        <w:rPr>
          <w:rStyle w:val="None A"/>
          <w:rtl w:val="0"/>
          <w:lang w:val="en-US"/>
        </w:rPr>
        <w:t> </w:t>
      </w:r>
      <w:r>
        <w:rPr>
          <w:rStyle w:val="None A"/>
          <w:rtl w:val="0"/>
          <w:lang w:val="en-US"/>
        </w:rPr>
        <w:t>project</w:t>
      </w:r>
    </w:p>
    <w:p>
      <w:pPr>
        <w:pStyle w:val="List Paragraph"/>
        <w:numPr>
          <w:ilvl w:val="0"/>
          <w:numId w:val="42"/>
        </w:numPr>
        <w:bidi w:val="0"/>
        <w:ind w:right="0"/>
        <w:jc w:val="left"/>
        <w:rPr>
          <w:rtl w:val="0"/>
          <w:lang w:val="en-US"/>
        </w:rPr>
      </w:pPr>
      <w:r>
        <w:rPr>
          <w:rStyle w:val="None A"/>
          <w:rtl w:val="0"/>
          <w:lang w:val="en-US"/>
        </w:rPr>
        <w:t>Select your Simulator you'd like to run automated tests on as build target</w:t>
      </w:r>
    </w:p>
    <w:p>
      <w:pPr>
        <w:pStyle w:val="List Paragraph"/>
        <w:numPr>
          <w:ilvl w:val="0"/>
          <w:numId w:val="42"/>
        </w:numPr>
        <w:bidi w:val="0"/>
        <w:ind w:right="0"/>
        <w:jc w:val="left"/>
        <w:rPr>
          <w:rtl w:val="0"/>
          <w:lang w:val="en-US"/>
        </w:rPr>
      </w:pPr>
      <w:r>
        <w:rPr>
          <w:rStyle w:val="None A"/>
          <w:rtl w:val="0"/>
          <w:lang w:val="en-US"/>
        </w:rPr>
        <w:t>Select Product-&gt;Test from the main menu</w:t>
      </w:r>
    </w:p>
    <w:p>
      <w:pPr>
        <w:pStyle w:val="Body A"/>
        <w:shd w:val="clear" w:color="auto" w:fill="ffffff"/>
        <w:spacing w:after="158" w:line="240" w:lineRule="auto"/>
        <w:ind w:left="720" w:firstLine="0"/>
        <w:rPr>
          <w:rStyle w:val="None A"/>
        </w:rPr>
      </w:pPr>
      <w:r>
        <w:rPr>
          <w:rStyle w:val="None A"/>
          <w:rtl w:val="0"/>
          <w:lang w:val="en-US"/>
        </w:rPr>
        <w:t>Xcode should successfully build the project and install it on the Simulator, so you'll see the icon of WebDriverAgentRunner application on the springboard.</w:t>
      </w:r>
    </w:p>
    <w:p>
      <w:pPr>
        <w:pStyle w:val="Body A"/>
        <w:ind w:left="720" w:firstLine="0"/>
        <w:rPr>
          <w:rStyle w:val="None"/>
          <w:b w:val="1"/>
          <w:bCs w:val="1"/>
        </w:rPr>
      </w:pPr>
      <w:r>
        <w:rPr>
          <w:rStyle w:val="None"/>
          <w:b w:val="1"/>
          <w:bCs w:val="1"/>
          <w:rtl w:val="0"/>
          <w:lang w:val="en-US"/>
        </w:rPr>
        <w:t xml:space="preserve">For Real Device some extra configuration needs to be done. Please refer the documentation: </w:t>
      </w:r>
    </w:p>
    <w:p>
      <w:pPr>
        <w:pStyle w:val="Body A"/>
        <w:ind w:left="720" w:firstLine="0"/>
        <w:rPr>
          <w:rStyle w:val="Hyperlink.0"/>
        </w:rPr>
      </w:pPr>
      <w:r>
        <w:rPr>
          <w:rStyle w:val="Hyperlink.0"/>
        </w:rPr>
        <w:fldChar w:fldCharType="begin" w:fldLock="0"/>
      </w:r>
      <w:r>
        <w:rPr>
          <w:rStyle w:val="Hyperlink.0"/>
        </w:rPr>
        <w:instrText xml:space="preserve"> HYPERLINK "https://github.com/appium/appium-xcuitest-driver/blob/master/docs/real-device-config.md"</w:instrText>
      </w:r>
      <w:r>
        <w:rPr>
          <w:rStyle w:val="Hyperlink.0"/>
        </w:rPr>
        <w:fldChar w:fldCharType="separate" w:fldLock="0"/>
      </w:r>
      <w:r>
        <w:rPr>
          <w:rStyle w:val="Hyperlink.0"/>
          <w:rtl w:val="0"/>
          <w:lang w:val="en-US"/>
        </w:rPr>
        <w:t>https://github.com/appium/appium-xcuitest-driver/blob/master/docs/real-device-config.md</w:t>
      </w:r>
      <w:r>
        <w:rPr/>
        <w:fldChar w:fldCharType="end" w:fldLock="0"/>
      </w:r>
    </w:p>
    <w:p>
      <w:pPr>
        <w:pStyle w:val="Body A"/>
        <w:rPr>
          <w:rStyle w:val="None"/>
          <w:outline w:val="0"/>
          <w:color w:val="000000"/>
          <w:u w:val="none" w:color="000000"/>
          <w14:textFill>
            <w14:solidFill>
              <w14:srgbClr w14:val="000000"/>
            </w14:solidFill>
          </w14:textFill>
        </w:rPr>
      </w:pPr>
      <w:r>
        <w:rPr>
          <w:rStyle w:val="None"/>
          <w:outline w:val="0"/>
          <w:color w:val="000000"/>
          <w:u w:val="none" w:color="000000"/>
          <w14:textFill>
            <w14:solidFill>
              <w14:srgbClr w14:val="000000"/>
            </w14:solidFill>
          </w14:textFill>
        </w:rPr>
        <w:tab/>
      </w:r>
      <w:r>
        <w:rPr>
          <w:rStyle w:val="None"/>
          <w:b w:val="1"/>
          <w:bCs w:val="1"/>
          <w:outline w:val="0"/>
          <w:color w:val="000000"/>
          <w:u w:val="none" w:color="000000"/>
          <w:rtl w:val="0"/>
          <w:lang w:val="en-US"/>
          <w14:textFill>
            <w14:solidFill>
              <w14:srgbClr w14:val="000000"/>
            </w14:solidFill>
          </w14:textFill>
        </w:rPr>
        <w:t>12.2: For Real Device</w:t>
      </w:r>
      <w:r>
        <w:rPr>
          <w:rStyle w:val="None"/>
          <w:outline w:val="0"/>
          <w:color w:val="000000"/>
          <w:u w:val="none" w:color="000000"/>
          <w:rtl w:val="0"/>
          <w:lang w:val="en-US"/>
          <w14:textFill>
            <w14:solidFill>
              <w14:srgbClr w14:val="000000"/>
            </w14:solidFill>
          </w14:textFill>
        </w:rPr>
        <w:t>: (If you have a free Apple developer account)</w:t>
      </w: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 xml:space="preserve"> Given this installation location, project will be found in /Applications/Appium\ Server\ GUI.app/Contents/Resources/app/node_modules/appium/node_modules/appium-webdriveragent. Open a </w:t>
      </w:r>
      <w:r>
        <w:rPr>
          <w:rStyle w:val="None"/>
          <w:b w:val="1"/>
          <w:bCs w:val="1"/>
          <w:outline w:val="0"/>
          <w:color w:val="000000"/>
          <w:u w:val="none" w:color="000000"/>
          <w:rtl w:val="0"/>
          <w:lang w:val="en-US"/>
          <w14:textFill>
            <w14:solidFill>
              <w14:srgbClr w14:val="000000"/>
            </w14:solidFill>
          </w14:textFill>
        </w:rPr>
        <w:t>terminal</w:t>
      </w:r>
      <w:r>
        <w:rPr>
          <w:rStyle w:val="None"/>
          <w:outline w:val="0"/>
          <w:color w:val="000000"/>
          <w:u w:val="none" w:color="000000"/>
          <w:rtl w:val="0"/>
          <w:lang w:val="en-US"/>
          <w14:textFill>
            <w14:solidFill>
              <w14:srgbClr w14:val="000000"/>
            </w14:solidFill>
          </w14:textFill>
        </w:rPr>
        <w:t xml:space="preserve"> and go to the location, then run the next script.</w:t>
      </w:r>
    </w:p>
    <w:p>
      <w:pPr>
        <w:pStyle w:val="List Paragraph"/>
        <w:ind w:left="1440" w:firstLine="720"/>
        <w:rPr>
          <w:rStyle w:val="None"/>
          <w:outline w:val="0"/>
          <w:color w:val="000000"/>
          <w:u w:val="none" w:color="000000"/>
          <w14:textFill>
            <w14:solidFill>
              <w14:srgbClr w14:val="000000"/>
            </w14:solidFill>
          </w14:textFill>
        </w:rPr>
      </w:pPr>
      <w:r>
        <w:rPr>
          <w:rStyle w:val="None"/>
          <w:outline w:val="0"/>
          <w:color w:val="000000"/>
          <w:u w:val="none" w:color="000000"/>
          <w:shd w:val="clear" w:color="auto" w:fill="c0c0c0"/>
          <w:rtl w:val="0"/>
          <w:lang w:val="en-US"/>
          <w14:textFill>
            <w14:solidFill>
              <w14:srgbClr w14:val="000000"/>
            </w14:solidFill>
          </w14:textFill>
        </w:rPr>
        <w:t>mkdir -p Resources/WebDriverAgent.bundle</w:t>
      </w: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 xml:space="preserve">Open WebDriverAgent.xcodeproj in Xcode. For WebDriverAgentLib, IntegrationApp and WebDriverAgentRunner targets, select "Automatically manage signing" in the "General" tab, and then select your Development Team. This should also auto select Signing Ceritificate. The outcome should look as shown below:  </w:t>
      </w:r>
    </w:p>
    <w:p>
      <w:pPr>
        <w:pStyle w:val="List Paragraph"/>
        <w:ind w:left="1440" w:firstLine="0"/>
        <w:rPr>
          <w:rStyle w:val="None"/>
          <w:outline w:val="0"/>
          <w:color w:val="000000"/>
          <w:u w:val="none" w:color="000000"/>
          <w14:textFill>
            <w14:solidFill>
              <w14:srgbClr w14:val="000000"/>
            </w14:solidFill>
          </w14:textFill>
        </w:rPr>
      </w:pPr>
      <w:r>
        <w:rPr>
          <w:rStyle w:val="None A"/>
        </w:rPr>
        <w:drawing xmlns:a="http://schemas.openxmlformats.org/drawingml/2006/main">
          <wp:inline distT="0" distB="0" distL="0" distR="0">
            <wp:extent cx="5281930" cy="1930400"/>
            <wp:effectExtent l="0" t="0" r="0" b="0"/>
            <wp:docPr id="1073741838" name="officeArt object" descr="WebDriverAgent in Xcode project"/>
            <wp:cNvGraphicFramePr/>
            <a:graphic xmlns:a="http://schemas.openxmlformats.org/drawingml/2006/main">
              <a:graphicData uri="http://schemas.openxmlformats.org/drawingml/2006/picture">
                <pic:pic xmlns:pic="http://schemas.openxmlformats.org/drawingml/2006/picture">
                  <pic:nvPicPr>
                    <pic:cNvPr id="1073741838" name="WebDriverAgent in Xcode project" descr="WebDriverAgent in Xcode project"/>
                    <pic:cNvPicPr>
                      <a:picLocks noChangeAspect="1"/>
                    </pic:cNvPicPr>
                  </pic:nvPicPr>
                  <pic:blipFill>
                    <a:blip r:embed="rId17">
                      <a:extLst/>
                    </a:blip>
                    <a:stretch>
                      <a:fillRect/>
                    </a:stretch>
                  </pic:blipFill>
                  <pic:spPr>
                    <a:xfrm>
                      <a:off x="0" y="0"/>
                      <a:ext cx="5281930" cy="1930400"/>
                    </a:xfrm>
                    <a:prstGeom prst="rect">
                      <a:avLst/>
                    </a:prstGeom>
                    <a:ln w="12700" cap="flat">
                      <a:noFill/>
                      <a:miter lim="400000"/>
                    </a:ln>
                    <a:effectLst/>
                  </pic:spPr>
                </pic:pic>
              </a:graphicData>
            </a:graphic>
          </wp:inline>
        </w:drawing>
      </w:r>
    </w:p>
    <w:p>
      <w:pPr>
        <w:pStyle w:val="List Paragraph"/>
        <w:ind w:left="1080" w:firstLine="0"/>
        <w:rPr>
          <w:rStyle w:val="None"/>
          <w:outline w:val="0"/>
          <w:color w:val="000000"/>
          <w:u w:val="none" w:color="000000"/>
          <w14:textFill>
            <w14:solidFill>
              <w14:srgbClr w14:val="000000"/>
            </w14:solidFill>
          </w14:textFill>
        </w:rPr>
      </w:pP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 xml:space="preserve">Xcode may fail to create a provisioning profile for the WebDriverAgentRunner target:  </w:t>
      </w:r>
    </w:p>
    <w:p>
      <w:pPr>
        <w:pStyle w:val="List Paragraph"/>
        <w:rPr>
          <w:rStyle w:val="None"/>
          <w:outline w:val="0"/>
          <w:color w:val="000000"/>
          <w:u w:val="none" w:color="000000"/>
          <w14:textFill>
            <w14:solidFill>
              <w14:srgbClr w14:val="000000"/>
            </w14:solidFill>
          </w14:textFill>
        </w:rPr>
      </w:pPr>
    </w:p>
    <w:p>
      <w:pPr>
        <w:pStyle w:val="List Paragraph"/>
        <w:ind w:left="1080" w:firstLine="0"/>
        <w:rPr>
          <w:rStyle w:val="None"/>
          <w:outline w:val="0"/>
          <w:color w:val="000000"/>
          <w:u w:val="none" w:color="000000"/>
          <w14:textFill>
            <w14:solidFill>
              <w14:srgbClr w14:val="000000"/>
            </w14:solidFill>
          </w14:textFill>
        </w:rPr>
      </w:pPr>
      <w:r>
        <w:rPr>
          <w:rStyle w:val="None A"/>
        </w:rPr>
        <w:drawing xmlns:a="http://schemas.openxmlformats.org/drawingml/2006/main">
          <wp:inline distT="0" distB="0" distL="0" distR="0">
            <wp:extent cx="4942205" cy="1898650"/>
            <wp:effectExtent l="0" t="0" r="0" b="0"/>
            <wp:docPr id="1073741839" name="officeArt object" descr="Xcode provisioning fail"/>
            <wp:cNvGraphicFramePr/>
            <a:graphic xmlns:a="http://schemas.openxmlformats.org/drawingml/2006/main">
              <a:graphicData uri="http://schemas.openxmlformats.org/drawingml/2006/picture">
                <pic:pic xmlns:pic="http://schemas.openxmlformats.org/drawingml/2006/picture">
                  <pic:nvPicPr>
                    <pic:cNvPr id="1073741839" name="Xcode provisioning fail" descr="Xcode provisioning fail"/>
                    <pic:cNvPicPr>
                      <a:picLocks noChangeAspect="1"/>
                    </pic:cNvPicPr>
                  </pic:nvPicPr>
                  <pic:blipFill>
                    <a:blip r:embed="rId18">
                      <a:extLst/>
                    </a:blip>
                    <a:stretch>
                      <a:fillRect/>
                    </a:stretch>
                  </pic:blipFill>
                  <pic:spPr>
                    <a:xfrm>
                      <a:off x="0" y="0"/>
                      <a:ext cx="4942205" cy="1898650"/>
                    </a:xfrm>
                    <a:prstGeom prst="rect">
                      <a:avLst/>
                    </a:prstGeom>
                    <a:ln w="12700" cap="flat">
                      <a:noFill/>
                      <a:miter lim="400000"/>
                    </a:ln>
                    <a:effectLst/>
                  </pic:spPr>
                </pic:pic>
              </a:graphicData>
            </a:graphic>
          </wp:inline>
        </w:drawing>
      </w: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 xml:space="preserve">This necessitates manually changing the bundle id for the target by going into the "Build Settings" tab, and changing the "Product Bundle Identifier" from com.facebook.WebDriverAgentRunner to something that Xcode will accept:   </w:t>
      </w:r>
    </w:p>
    <w:p>
      <w:pPr>
        <w:pStyle w:val="Body A"/>
        <w:ind w:left="720" w:firstLine="0"/>
        <w:rPr>
          <w:rStyle w:val="None"/>
          <w:outline w:val="0"/>
          <w:color w:val="000000"/>
          <w:u w:val="none" w:color="000000"/>
          <w14:textFill>
            <w14:solidFill>
              <w14:srgbClr w14:val="000000"/>
            </w14:solidFill>
          </w14:textFill>
        </w:rPr>
      </w:pPr>
      <w:r>
        <w:rPr>
          <w:rStyle w:val="None A"/>
        </w:rPr>
        <w:drawing xmlns:a="http://schemas.openxmlformats.org/drawingml/2006/main">
          <wp:inline distT="0" distB="0" distL="0" distR="0">
            <wp:extent cx="5715000" cy="3206017"/>
            <wp:effectExtent l="0" t="0" r="0" b="0"/>
            <wp:docPr id="1073741840" name="officeArt object" descr="Picture 17"/>
            <wp:cNvGraphicFramePr/>
            <a:graphic xmlns:a="http://schemas.openxmlformats.org/drawingml/2006/main">
              <a:graphicData uri="http://schemas.openxmlformats.org/drawingml/2006/picture">
                <pic:pic xmlns:pic="http://schemas.openxmlformats.org/drawingml/2006/picture">
                  <pic:nvPicPr>
                    <pic:cNvPr id="1073741840" name="Picture 17" descr="Picture 17"/>
                    <pic:cNvPicPr>
                      <a:picLocks noChangeAspect="1"/>
                    </pic:cNvPicPr>
                  </pic:nvPicPr>
                  <pic:blipFill>
                    <a:blip r:embed="rId19">
                      <a:extLst/>
                    </a:blip>
                    <a:stretch>
                      <a:fillRect/>
                    </a:stretch>
                  </pic:blipFill>
                  <pic:spPr>
                    <a:xfrm>
                      <a:off x="0" y="0"/>
                      <a:ext cx="5715000" cy="3206017"/>
                    </a:xfrm>
                    <a:prstGeom prst="rect">
                      <a:avLst/>
                    </a:prstGeom>
                    <a:ln w="12700" cap="flat">
                      <a:noFill/>
                      <a:miter lim="400000"/>
                    </a:ln>
                    <a:effectLst/>
                  </pic:spPr>
                </pic:pic>
              </a:graphicData>
            </a:graphic>
          </wp:inline>
        </w:drawing>
      </w:r>
    </w:p>
    <w:p>
      <w:pPr>
        <w:pStyle w:val="Body A"/>
        <w:jc w:val="center"/>
        <w:rPr>
          <w:rStyle w:val="None"/>
          <w:outline w:val="0"/>
          <w:color w:val="000000"/>
          <w:u w:val="none" w:color="000000"/>
          <w14:textFill>
            <w14:solidFill>
              <w14:srgbClr w14:val="000000"/>
            </w14:solidFill>
          </w14:textFill>
        </w:rPr>
      </w:pPr>
      <w:r>
        <w:rPr>
          <w:rStyle w:val="None A"/>
        </w:rPr>
        <w:drawing xmlns:a="http://schemas.openxmlformats.org/drawingml/2006/main">
          <wp:inline distT="0" distB="0" distL="0" distR="0">
            <wp:extent cx="5731510" cy="3640455"/>
            <wp:effectExtent l="0" t="0" r="0" b="0"/>
            <wp:docPr id="1073741841" name="officeArt object" descr="Picture 18"/>
            <wp:cNvGraphicFramePr/>
            <a:graphic xmlns:a="http://schemas.openxmlformats.org/drawingml/2006/main">
              <a:graphicData uri="http://schemas.openxmlformats.org/drawingml/2006/picture">
                <pic:pic xmlns:pic="http://schemas.openxmlformats.org/drawingml/2006/picture">
                  <pic:nvPicPr>
                    <pic:cNvPr id="1073741841" name="Picture 18" descr="Picture 18"/>
                    <pic:cNvPicPr>
                      <a:picLocks noChangeAspect="1"/>
                    </pic:cNvPicPr>
                  </pic:nvPicPr>
                  <pic:blipFill>
                    <a:blip r:embed="rId20">
                      <a:extLst/>
                    </a:blip>
                    <a:stretch>
                      <a:fillRect/>
                    </a:stretch>
                  </pic:blipFill>
                  <pic:spPr>
                    <a:xfrm>
                      <a:off x="0" y="0"/>
                      <a:ext cx="5731510" cy="3640455"/>
                    </a:xfrm>
                    <a:prstGeom prst="rect">
                      <a:avLst/>
                    </a:prstGeom>
                    <a:ln w="12700" cap="flat">
                      <a:noFill/>
                      <a:miter lim="400000"/>
                    </a:ln>
                    <a:effectLst/>
                  </pic:spPr>
                </pic:pic>
              </a:graphicData>
            </a:graphic>
          </wp:inline>
        </w:drawing>
      </w:r>
    </w:p>
    <w:p>
      <w:pPr>
        <w:pStyle w:val="Body A"/>
        <w:rPr>
          <w:rStyle w:val="None"/>
          <w:outline w:val="0"/>
          <w:color w:val="000000"/>
          <w:u w:val="none" w:color="000000"/>
          <w14:textFill>
            <w14:solidFill>
              <w14:srgbClr w14:val="000000"/>
            </w14:solidFill>
          </w14:textFill>
        </w:rPr>
      </w:pP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 xml:space="preserve">Now Select the Real device from the device selection box </w:t>
      </w:r>
    </w:p>
    <w:p>
      <w:pPr>
        <w:pStyle w:val="List Paragraph"/>
        <w:ind w:left="1440" w:firstLine="0"/>
        <w:rPr>
          <w:rStyle w:val="None A"/>
          <w:sz w:val="28"/>
          <w:szCs w:val="28"/>
        </w:rPr>
      </w:pPr>
    </w:p>
    <w:p>
      <w:pPr>
        <w:pStyle w:val="List Paragraph"/>
        <w:ind w:left="1440" w:firstLine="0"/>
        <w:rPr>
          <w:rStyle w:val="None"/>
          <w:outline w:val="0"/>
          <w:color w:val="000000"/>
          <w:u w:val="none" w:color="000000"/>
          <w14:textFill>
            <w14:solidFill>
              <w14:srgbClr w14:val="000000"/>
            </w14:solidFill>
          </w14:textFill>
        </w:rPr>
      </w:pPr>
      <w:r>
        <w:rPr>
          <w:rStyle w:val="None"/>
          <w:sz w:val="28"/>
          <w:szCs w:val="28"/>
        </w:rPr>
        <w:drawing xmlns:a="http://schemas.openxmlformats.org/drawingml/2006/main">
          <wp:inline distT="0" distB="0" distL="0" distR="0">
            <wp:extent cx="5580001" cy="3115290"/>
            <wp:effectExtent l="0" t="0" r="0" b="0"/>
            <wp:docPr id="1073741842" name="officeArt object" descr="Picture 19"/>
            <wp:cNvGraphicFramePr/>
            <a:graphic xmlns:a="http://schemas.openxmlformats.org/drawingml/2006/main">
              <a:graphicData uri="http://schemas.openxmlformats.org/drawingml/2006/picture">
                <pic:pic xmlns:pic="http://schemas.openxmlformats.org/drawingml/2006/picture">
                  <pic:nvPicPr>
                    <pic:cNvPr id="1073741842" name="Picture 19" descr="Picture 19"/>
                    <pic:cNvPicPr>
                      <a:picLocks noChangeAspect="1"/>
                    </pic:cNvPicPr>
                  </pic:nvPicPr>
                  <pic:blipFill>
                    <a:blip r:embed="rId21">
                      <a:extLst/>
                    </a:blip>
                    <a:srcRect l="0" t="1" r="1174" b="31187"/>
                    <a:stretch>
                      <a:fillRect/>
                    </a:stretch>
                  </pic:blipFill>
                  <pic:spPr>
                    <a:xfrm>
                      <a:off x="0" y="0"/>
                      <a:ext cx="5580001" cy="3115290"/>
                    </a:xfrm>
                    <a:prstGeom prst="rect">
                      <a:avLst/>
                    </a:prstGeom>
                    <a:ln w="12700" cap="flat">
                      <a:noFill/>
                      <a:miter lim="400000"/>
                    </a:ln>
                    <a:effectLst/>
                  </pic:spPr>
                </pic:pic>
              </a:graphicData>
            </a:graphic>
          </wp:inline>
        </w:drawing>
      </w:r>
    </w:p>
    <w:p>
      <w:pPr>
        <w:pStyle w:val="Body A"/>
        <w:rPr>
          <w:rStyle w:val="None"/>
          <w:outline w:val="0"/>
          <w:color w:val="000000"/>
          <w:u w:val="none" w:color="000000"/>
          <w14:textFill>
            <w14:solidFill>
              <w14:srgbClr w14:val="000000"/>
            </w14:solidFill>
          </w14:textFill>
        </w:rPr>
      </w:pP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Click Product&gt; Build to generate the build for real device.</w:t>
      </w: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Finally, you can verify that everything works. Test the project:</w:t>
      </w:r>
    </w:p>
    <w:p>
      <w:pPr>
        <w:pStyle w:val="List Paragraph"/>
        <w:ind w:left="1080" w:firstLine="360"/>
        <w:rPr>
          <w:rStyle w:val="None"/>
          <w:outline w:val="0"/>
          <w:color w:val="000000"/>
          <w:u w:val="none" w:color="000000"/>
          <w14:textFill>
            <w14:solidFill>
              <w14:srgbClr w14:val="000000"/>
            </w14:solidFill>
          </w14:textFill>
        </w:rPr>
      </w:pPr>
      <w:r>
        <w:rPr>
          <w:rStyle w:val="None"/>
          <w:outline w:val="0"/>
          <w:color w:val="000000"/>
          <w:u w:val="none" w:color="000000"/>
          <w:rtl w:val="0"/>
          <w:lang w:val="en-US"/>
          <w14:textFill>
            <w14:solidFill>
              <w14:srgbClr w14:val="000000"/>
            </w14:solidFill>
          </w14:textFill>
        </w:rPr>
        <w:t>Go to WebDriverAgent directory in terminal and run following command:</w:t>
      </w:r>
    </w:p>
    <w:p>
      <w:pPr>
        <w:pStyle w:val="Body A"/>
        <w:ind w:left="720" w:firstLine="720"/>
        <w:rPr>
          <w:rStyle w:val="None"/>
          <w:outline w:val="0"/>
          <w:color w:val="000000"/>
          <w:sz w:val="18"/>
          <w:szCs w:val="18"/>
          <w:u w:val="none" w:color="000000"/>
          <w14:textFill>
            <w14:solidFill>
              <w14:srgbClr w14:val="000000"/>
            </w14:solidFill>
          </w14:textFill>
        </w:rPr>
      </w:pPr>
      <w:r>
        <w:rPr>
          <w:rStyle w:val="None"/>
          <w:outline w:val="0"/>
          <w:color w:val="000000"/>
          <w:sz w:val="18"/>
          <w:szCs w:val="18"/>
          <w:u w:val="none" w:color="000000"/>
          <w:shd w:val="clear" w:color="auto" w:fill="c0c0c0"/>
          <w:rtl w:val="0"/>
          <w:lang w:val="en-US"/>
          <w14:textFill>
            <w14:solidFill>
              <w14:srgbClr w14:val="000000"/>
            </w14:solidFill>
          </w14:textFill>
        </w:rPr>
        <w:t>xcodebuild -project WebDriverAgent.xcodeproj -scheme WebDriverAgentRunner -destination 'id=&lt;</w:t>
      </w:r>
      <w:r>
        <w:rPr>
          <w:rStyle w:val="None"/>
          <w:outline w:val="0"/>
          <w:color w:val="c00000"/>
          <w:sz w:val="18"/>
          <w:szCs w:val="18"/>
          <w:u w:val="none" w:color="c00000"/>
          <w:shd w:val="clear" w:color="auto" w:fill="c0c0c0"/>
          <w:rtl w:val="0"/>
          <w:lang w:val="en-US"/>
          <w14:textFill>
            <w14:solidFill>
              <w14:srgbClr w14:val="C00000"/>
            </w14:solidFill>
          </w14:textFill>
        </w:rPr>
        <w:t>udid</w:t>
      </w:r>
      <w:r>
        <w:rPr>
          <w:rStyle w:val="None"/>
          <w:outline w:val="0"/>
          <w:color w:val="000000"/>
          <w:sz w:val="18"/>
          <w:szCs w:val="18"/>
          <w:u w:val="none" w:color="000000"/>
          <w:shd w:val="clear" w:color="auto" w:fill="c0c0c0"/>
          <w:rtl w:val="0"/>
          <w:lang w:val="en-US"/>
          <w14:textFill>
            <w14:solidFill>
              <w14:srgbClr w14:val="000000"/>
            </w14:solidFill>
          </w14:textFill>
        </w:rPr>
        <w:t>&gt;' test</w:t>
      </w: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If the command fails, try passing the -allowProvisioningUpdates:</w:t>
      </w:r>
    </w:p>
    <w:p>
      <w:pPr>
        <w:pStyle w:val="Body A"/>
        <w:ind w:left="1440" w:firstLine="0"/>
        <w:rPr>
          <w:rStyle w:val="None"/>
          <w:outline w:val="0"/>
          <w:color w:val="000000"/>
          <w:sz w:val="18"/>
          <w:szCs w:val="18"/>
          <w:u w:val="none" w:color="000000"/>
          <w14:textFill>
            <w14:solidFill>
              <w14:srgbClr w14:val="000000"/>
            </w14:solidFill>
          </w14:textFill>
        </w:rPr>
      </w:pPr>
      <w:r>
        <w:rPr>
          <w:rStyle w:val="None"/>
          <w:outline w:val="0"/>
          <w:color w:val="000000"/>
          <w:sz w:val="18"/>
          <w:szCs w:val="18"/>
          <w:u w:val="none" w:color="000000"/>
          <w:shd w:val="clear" w:color="auto" w:fill="c0c0c0"/>
          <w:rtl w:val="0"/>
          <w:lang w:val="en-US"/>
          <w14:textFill>
            <w14:solidFill>
              <w14:srgbClr w14:val="000000"/>
            </w14:solidFill>
          </w14:textFill>
        </w:rPr>
        <w:t>xcodebuild -project WebDriverAgent.xcodeproj -scheme WebDriverAgentRunner -destination 'id=&lt;</w:t>
      </w:r>
      <w:r>
        <w:rPr>
          <w:rStyle w:val="None"/>
          <w:outline w:val="0"/>
          <w:color w:val="c00000"/>
          <w:sz w:val="18"/>
          <w:szCs w:val="18"/>
          <w:u w:val="none" w:color="c00000"/>
          <w:shd w:val="clear" w:color="auto" w:fill="c0c0c0"/>
          <w:rtl w:val="0"/>
          <w:lang w:val="en-US"/>
          <w14:textFill>
            <w14:solidFill>
              <w14:srgbClr w14:val="C00000"/>
            </w14:solidFill>
          </w14:textFill>
        </w:rPr>
        <w:t>udid</w:t>
      </w:r>
      <w:r>
        <w:rPr>
          <w:rStyle w:val="None"/>
          <w:outline w:val="0"/>
          <w:color w:val="000000"/>
          <w:sz w:val="18"/>
          <w:szCs w:val="18"/>
          <w:u w:val="none" w:color="000000"/>
          <w:shd w:val="clear" w:color="auto" w:fill="c0c0c0"/>
          <w:rtl w:val="0"/>
          <w:lang w:val="en-US"/>
          <w14:textFill>
            <w14:solidFill>
              <w14:srgbClr w14:val="000000"/>
            </w14:solidFill>
          </w14:textFill>
        </w:rPr>
        <w:t>&gt;' -allowProvisioningUpdates test</w:t>
      </w:r>
    </w:p>
    <w:p>
      <w:pPr>
        <w:pStyle w:val="Body A"/>
        <w:ind w:left="1440" w:firstLine="0"/>
        <w:rPr>
          <w:rStyle w:val="None"/>
          <w:outline w:val="0"/>
          <w:color w:val="000000"/>
          <w:sz w:val="18"/>
          <w:szCs w:val="18"/>
          <w:u w:val="none" w:color="000000"/>
          <w14:textFill>
            <w14:solidFill>
              <w14:srgbClr w14:val="000000"/>
            </w14:solidFill>
          </w14:textFill>
        </w:rPr>
      </w:pPr>
      <w:r>
        <w:rPr>
          <w:rStyle w:val="None"/>
          <w:b w:val="1"/>
          <w:bCs w:val="1"/>
          <w:outline w:val="0"/>
          <w:color w:val="000000"/>
          <w:sz w:val="18"/>
          <w:szCs w:val="18"/>
          <w:u w:val="none" w:color="000000"/>
          <w:rtl w:val="0"/>
          <w:lang w:val="en-US"/>
          <w14:textFill>
            <w14:solidFill>
              <w14:srgbClr w14:val="000000"/>
            </w14:solidFill>
          </w14:textFill>
        </w:rPr>
        <w:t>E.g.,</w:t>
      </w:r>
      <w:r>
        <w:rPr>
          <w:rStyle w:val="None"/>
          <w:outline w:val="0"/>
          <w:color w:val="000000"/>
          <w:sz w:val="18"/>
          <w:szCs w:val="18"/>
          <w:u w:val="none" w:color="000000"/>
          <w:rtl w:val="0"/>
          <w:lang w:val="en-US"/>
          <w14:textFill>
            <w14:solidFill>
              <w14:srgbClr w14:val="000000"/>
            </w14:solidFill>
          </w14:textFill>
        </w:rPr>
        <w:t xml:space="preserve"> </w:t>
      </w:r>
      <w:r>
        <w:rPr>
          <w:rStyle w:val="None"/>
          <w:outline w:val="0"/>
          <w:color w:val="000000"/>
          <w:sz w:val="18"/>
          <w:szCs w:val="18"/>
          <w:u w:val="none" w:color="000000"/>
          <w:shd w:val="clear" w:color="auto" w:fill="c0c0c0"/>
          <w:rtl w:val="0"/>
          <w:lang w:val="en-US"/>
          <w14:textFill>
            <w14:solidFill>
              <w14:srgbClr w14:val="000000"/>
            </w14:solidFill>
          </w14:textFill>
        </w:rPr>
        <w:t>xcodebuild -project WebDriverAgent.xcodeproj -scheme WebDriverAgentRunner -destination 'id=7345b84bc9354e524643a49586f5f22e422a49bc' test -allowProvisioningUpdates</w:t>
      </w: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Then Trust the WDA Application on real device:</w:t>
      </w:r>
    </w:p>
    <w:p>
      <w:pPr>
        <w:pStyle w:val="Body A"/>
        <w:ind w:left="720" w:firstLine="720"/>
        <w:rPr>
          <w:rStyle w:val="None"/>
          <w:outline w:val="0"/>
          <w:color w:val="000000"/>
          <w:u w:val="none" w:color="000000"/>
          <w14:textFill>
            <w14:solidFill>
              <w14:srgbClr w14:val="000000"/>
            </w14:solidFill>
          </w14:textFill>
        </w:rPr>
      </w:pPr>
      <w:r>
        <w:rPr>
          <w:rStyle w:val="None"/>
          <w:outline w:val="0"/>
          <w:color w:val="000000"/>
          <w:u w:val="none" w:color="000000"/>
          <w:rtl w:val="0"/>
          <w:lang w:val="en-US"/>
          <w14:textFill>
            <w14:solidFill>
              <w14:srgbClr w14:val="000000"/>
            </w14:solidFill>
          </w14:textFill>
        </w:rPr>
        <w:t xml:space="preserve">Go to Settings&gt;General&gt;Profile and Device Management </w:t>
      </w:r>
    </w:p>
    <w:p>
      <w:pPr>
        <w:pStyle w:val="Body A"/>
        <w:ind w:left="720" w:firstLine="720"/>
        <w:rPr>
          <w:rStyle w:val="None"/>
          <w:outline w:val="0"/>
          <w:color w:val="000000"/>
          <w:u w:val="none" w:color="000000"/>
          <w14:textFill>
            <w14:solidFill>
              <w14:srgbClr w14:val="000000"/>
            </w14:solidFill>
          </w14:textFill>
        </w:rPr>
      </w:pPr>
      <w:r>
        <w:rPr>
          <w:rStyle w:val="None"/>
          <w:outline w:val="0"/>
          <w:color w:val="000000"/>
          <w:u w:val="none" w:color="000000"/>
          <w:rtl w:val="0"/>
          <w:lang w:val="en-US"/>
          <w14:textFill>
            <w14:solidFill>
              <w14:srgbClr w14:val="000000"/>
            </w14:solidFill>
          </w14:textFill>
        </w:rPr>
        <w:t>Select the Profile and Trust it.</w:t>
      </w: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Then run following command One more time:</w:t>
      </w:r>
    </w:p>
    <w:p>
      <w:pPr>
        <w:pStyle w:val="Body A"/>
        <w:ind w:left="720" w:firstLine="720"/>
        <w:rPr>
          <w:rStyle w:val="None"/>
          <w:outline w:val="0"/>
          <w:color w:val="000000"/>
          <w:sz w:val="18"/>
          <w:szCs w:val="18"/>
          <w:u w:val="none" w:color="000000"/>
          <w14:textFill>
            <w14:solidFill>
              <w14:srgbClr w14:val="000000"/>
            </w14:solidFill>
          </w14:textFill>
        </w:rPr>
      </w:pPr>
      <w:r>
        <w:rPr>
          <w:rStyle w:val="None"/>
          <w:outline w:val="0"/>
          <w:color w:val="000000"/>
          <w:sz w:val="18"/>
          <w:szCs w:val="18"/>
          <w:u w:val="none" w:color="000000"/>
          <w:shd w:val="clear" w:color="auto" w:fill="c0c0c0"/>
          <w:rtl w:val="0"/>
          <w:lang w:val="en-US"/>
          <w14:textFill>
            <w14:solidFill>
              <w14:srgbClr w14:val="000000"/>
            </w14:solidFill>
          </w14:textFill>
        </w:rPr>
        <w:t>xcodebuild -project WebDriverAgent.xcodeproj -scheme WebDriverAgentRunner -destination 'id=&lt;</w:t>
      </w:r>
      <w:r>
        <w:rPr>
          <w:rStyle w:val="None"/>
          <w:outline w:val="0"/>
          <w:color w:val="c00000"/>
          <w:sz w:val="18"/>
          <w:szCs w:val="18"/>
          <w:u w:val="none" w:color="c00000"/>
          <w:shd w:val="clear" w:color="auto" w:fill="c0c0c0"/>
          <w:rtl w:val="0"/>
          <w:lang w:val="en-US"/>
          <w14:textFill>
            <w14:solidFill>
              <w14:srgbClr w14:val="C00000"/>
            </w14:solidFill>
          </w14:textFill>
        </w:rPr>
        <w:t>udid</w:t>
      </w:r>
      <w:r>
        <w:rPr>
          <w:rStyle w:val="None"/>
          <w:outline w:val="0"/>
          <w:color w:val="000000"/>
          <w:sz w:val="18"/>
          <w:szCs w:val="18"/>
          <w:u w:val="none" w:color="000000"/>
          <w:shd w:val="clear" w:color="auto" w:fill="c0c0c0"/>
          <w:rtl w:val="0"/>
          <w:lang w:val="en-US"/>
          <w14:textFill>
            <w14:solidFill>
              <w14:srgbClr w14:val="000000"/>
            </w14:solidFill>
          </w14:textFill>
        </w:rPr>
        <w:t>&gt;' test</w:t>
      </w: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If this is successful, the output should end with something like:</w:t>
      </w:r>
    </w:p>
    <w:p>
      <w:pPr>
        <w:pStyle w:val="Body A"/>
        <w:ind w:left="720" w:firstLine="720"/>
        <w:rPr>
          <w:rStyle w:val="None"/>
          <w:outline w:val="0"/>
          <w:color w:val="000000"/>
          <w:sz w:val="18"/>
          <w:szCs w:val="18"/>
          <w:u w:val="none" w:color="000000"/>
          <w:shd w:val="clear" w:color="auto" w:fill="c0c0c0"/>
          <w14:textFill>
            <w14:solidFill>
              <w14:srgbClr w14:val="000000"/>
            </w14:solidFill>
          </w14:textFill>
        </w:rPr>
      </w:pPr>
      <w:r>
        <w:rPr>
          <w:rStyle w:val="None"/>
          <w:outline w:val="0"/>
          <w:color w:val="000000"/>
          <w:sz w:val="18"/>
          <w:szCs w:val="18"/>
          <w:u w:val="none" w:color="000000"/>
          <w:shd w:val="clear" w:color="auto" w:fill="c0c0c0"/>
          <w:rtl w:val="0"/>
          <w:lang w:val="en-US"/>
          <w14:textFill>
            <w14:solidFill>
              <w14:srgbClr w14:val="000000"/>
            </w14:solidFill>
          </w14:textFill>
        </w:rPr>
        <w:t>Test Suite 'All tests' started at 2017-01-23 15:49:12.585</w:t>
      </w:r>
    </w:p>
    <w:p>
      <w:pPr>
        <w:pStyle w:val="Body A"/>
        <w:rPr>
          <w:rStyle w:val="None"/>
          <w:outline w:val="0"/>
          <w:color w:val="000000"/>
          <w:sz w:val="18"/>
          <w:szCs w:val="18"/>
          <w:u w:val="none" w:color="000000"/>
          <w:shd w:val="clear" w:color="auto" w:fill="c0c0c0"/>
          <w14:textFill>
            <w14:solidFill>
              <w14:srgbClr w14:val="000000"/>
            </w14:solidFill>
          </w14:textFill>
        </w:rPr>
      </w:pPr>
      <w:r>
        <w:rPr>
          <w:rStyle w:val="None"/>
          <w:outline w:val="0"/>
          <w:color w:val="000000"/>
          <w:sz w:val="18"/>
          <w:szCs w:val="18"/>
          <w:u w:val="none" w:color="000000"/>
          <w:rtl w:val="0"/>
          <w:lang w:val="en-US"/>
          <w14:textFill>
            <w14:solidFill>
              <w14:srgbClr w14:val="000000"/>
            </w14:solidFill>
          </w14:textFill>
        </w:rPr>
        <w:t xml:space="preserve">   </w:t>
        <w:tab/>
        <w:tab/>
      </w:r>
      <w:r>
        <w:rPr>
          <w:rStyle w:val="None"/>
          <w:outline w:val="0"/>
          <w:color w:val="000000"/>
          <w:sz w:val="18"/>
          <w:szCs w:val="18"/>
          <w:u w:val="none" w:color="000000"/>
          <w:shd w:val="clear" w:color="auto" w:fill="c0c0c0"/>
          <w:rtl w:val="0"/>
          <w:lang w:val="en-US"/>
          <w14:textFill>
            <w14:solidFill>
              <w14:srgbClr w14:val="000000"/>
            </w14:solidFill>
          </w14:textFill>
        </w:rPr>
        <w:t>Test Suite 'WebDriverAgentRunner.xctest' started at 2017-01-23 15:49:12.586</w:t>
      </w:r>
    </w:p>
    <w:p>
      <w:pPr>
        <w:pStyle w:val="Body A"/>
        <w:rPr>
          <w:rStyle w:val="None"/>
          <w:outline w:val="0"/>
          <w:color w:val="000000"/>
          <w:sz w:val="18"/>
          <w:szCs w:val="18"/>
          <w:u w:val="none" w:color="000000"/>
          <w:shd w:val="clear" w:color="auto" w:fill="c0c0c0"/>
          <w14:textFill>
            <w14:solidFill>
              <w14:srgbClr w14:val="000000"/>
            </w14:solidFill>
          </w14:textFill>
        </w:rPr>
      </w:pPr>
      <w:r>
        <w:rPr>
          <w:rStyle w:val="None"/>
          <w:outline w:val="0"/>
          <w:color w:val="000000"/>
          <w:sz w:val="18"/>
          <w:szCs w:val="18"/>
          <w:u w:val="none" w:color="000000"/>
          <w:rtl w:val="0"/>
          <w:lang w:val="en-US"/>
          <w14:textFill>
            <w14:solidFill>
              <w14:srgbClr w14:val="000000"/>
            </w14:solidFill>
          </w14:textFill>
        </w:rPr>
        <w:t xml:space="preserve">    </w:t>
        <w:tab/>
        <w:tab/>
      </w:r>
      <w:r>
        <w:rPr>
          <w:rStyle w:val="None"/>
          <w:outline w:val="0"/>
          <w:color w:val="000000"/>
          <w:sz w:val="18"/>
          <w:szCs w:val="18"/>
          <w:u w:val="none" w:color="000000"/>
          <w:shd w:val="clear" w:color="auto" w:fill="c0c0c0"/>
          <w:rtl w:val="0"/>
          <w:lang w:val="en-US"/>
          <w14:textFill>
            <w14:solidFill>
              <w14:srgbClr w14:val="000000"/>
            </w14:solidFill>
          </w14:textFill>
        </w:rPr>
        <w:t>Test Suite 'UITestingUITests' started at 2017-01-23 15:49:12.587</w:t>
      </w:r>
    </w:p>
    <w:p>
      <w:pPr>
        <w:pStyle w:val="Body A"/>
        <w:rPr>
          <w:rStyle w:val="None"/>
          <w:outline w:val="0"/>
          <w:color w:val="000000"/>
          <w:sz w:val="18"/>
          <w:szCs w:val="18"/>
          <w:u w:val="none" w:color="000000"/>
          <w:shd w:val="clear" w:color="auto" w:fill="c0c0c0"/>
          <w14:textFill>
            <w14:solidFill>
              <w14:srgbClr w14:val="000000"/>
            </w14:solidFill>
          </w14:textFill>
        </w:rPr>
      </w:pPr>
      <w:r>
        <w:rPr>
          <w:rStyle w:val="None"/>
          <w:outline w:val="0"/>
          <w:color w:val="000000"/>
          <w:sz w:val="18"/>
          <w:szCs w:val="18"/>
          <w:u w:val="none" w:color="000000"/>
          <w:rtl w:val="0"/>
          <w:lang w:val="en-US"/>
          <w14:textFill>
            <w14:solidFill>
              <w14:srgbClr w14:val="000000"/>
            </w14:solidFill>
          </w14:textFill>
        </w:rPr>
        <w:t xml:space="preserve">   </w:t>
        <w:tab/>
        <w:tab/>
      </w:r>
      <w:r>
        <w:rPr>
          <w:rStyle w:val="None"/>
          <w:outline w:val="0"/>
          <w:color w:val="000000"/>
          <w:sz w:val="18"/>
          <w:szCs w:val="18"/>
          <w:u w:val="none" w:color="000000"/>
          <w:shd w:val="clear" w:color="auto" w:fill="c0c0c0"/>
          <w:rtl w:val="0"/>
          <w:lang w:val="en-US"/>
          <w14:textFill>
            <w14:solidFill>
              <w14:srgbClr w14:val="000000"/>
            </w14:solidFill>
          </w14:textFill>
        </w:rPr>
        <w:t>Test Case '-[UITestingUITests testRunner]' started.</w:t>
      </w:r>
    </w:p>
    <w:p>
      <w:pPr>
        <w:pStyle w:val="Body A"/>
        <w:rPr>
          <w:rStyle w:val="None"/>
          <w:outline w:val="0"/>
          <w:color w:val="000000"/>
          <w:sz w:val="18"/>
          <w:szCs w:val="18"/>
          <w:u w:val="none" w:color="000000"/>
          <w:shd w:val="clear" w:color="auto" w:fill="c0c0c0"/>
          <w14:textFill>
            <w14:solidFill>
              <w14:srgbClr w14:val="000000"/>
            </w14:solidFill>
          </w14:textFill>
        </w:rPr>
      </w:pPr>
      <w:r>
        <w:rPr>
          <w:rStyle w:val="None"/>
          <w:outline w:val="0"/>
          <w:color w:val="000000"/>
          <w:sz w:val="18"/>
          <w:szCs w:val="18"/>
          <w:u w:val="none" w:color="000000"/>
          <w:rtl w:val="0"/>
          <w:lang w:val="en-US"/>
          <w14:textFill>
            <w14:solidFill>
              <w14:srgbClr w14:val="000000"/>
            </w14:solidFill>
          </w14:textFill>
        </w:rPr>
        <w:t xml:space="preserve">       </w:t>
        <w:tab/>
        <w:tab/>
      </w:r>
      <w:r>
        <w:rPr>
          <w:rStyle w:val="None"/>
          <w:outline w:val="0"/>
          <w:color w:val="000000"/>
          <w:sz w:val="18"/>
          <w:szCs w:val="18"/>
          <w:u w:val="none" w:color="000000"/>
          <w:shd w:val="clear" w:color="auto" w:fill="c0c0c0"/>
          <w:rtl w:val="0"/>
          <w:lang w:val="en-US"/>
          <w14:textFill>
            <w14:solidFill>
              <w14:srgbClr w14:val="000000"/>
            </w14:solidFill>
          </w14:textFill>
        </w:rPr>
        <w:t>t =     0.00s     Start Test at 2017-01-23 15:49:12.588</w:t>
      </w:r>
    </w:p>
    <w:p>
      <w:pPr>
        <w:pStyle w:val="Body A"/>
        <w:rPr>
          <w:rStyle w:val="None"/>
          <w:outline w:val="0"/>
          <w:color w:val="000000"/>
          <w:sz w:val="18"/>
          <w:szCs w:val="18"/>
          <w:u w:val="none" w:color="000000"/>
          <w14:textFill>
            <w14:solidFill>
              <w14:srgbClr w14:val="000000"/>
            </w14:solidFill>
          </w14:textFill>
        </w:rPr>
      </w:pPr>
      <w:r>
        <w:rPr>
          <w:rStyle w:val="None"/>
          <w:outline w:val="0"/>
          <w:color w:val="000000"/>
          <w:sz w:val="18"/>
          <w:szCs w:val="18"/>
          <w:u w:val="none" w:color="000000"/>
          <w:rtl w:val="0"/>
          <w:lang w:val="en-US"/>
          <w14:textFill>
            <w14:solidFill>
              <w14:srgbClr w14:val="000000"/>
            </w14:solidFill>
          </w14:textFill>
        </w:rPr>
        <w:t xml:space="preserve">       </w:t>
        <w:tab/>
        <w:tab/>
      </w:r>
      <w:r>
        <w:rPr>
          <w:rStyle w:val="None"/>
          <w:outline w:val="0"/>
          <w:color w:val="000000"/>
          <w:sz w:val="18"/>
          <w:szCs w:val="18"/>
          <w:u w:val="none" w:color="000000"/>
          <w:shd w:val="clear" w:color="auto" w:fill="c0c0c0"/>
          <w:rtl w:val="0"/>
          <w:lang w:val="en-US"/>
          <w14:textFill>
            <w14:solidFill>
              <w14:srgbClr w14:val="000000"/>
            </w14:solidFill>
          </w14:textFill>
        </w:rPr>
        <w:t>t =     0.00s     Set Up</w:t>
      </w:r>
    </w:p>
    <w:p>
      <w:pPr>
        <w:pStyle w:val="List Paragraph"/>
        <w:numPr>
          <w:ilvl w:val="0"/>
          <w:numId w:val="44"/>
        </w:numPr>
        <w:bidi w:val="0"/>
        <w:ind w:right="0"/>
        <w:jc w:val="left"/>
        <w:rPr>
          <w:rtl w:val="0"/>
          <w:lang w:val="en-US"/>
        </w:rPr>
      </w:pPr>
      <w:r>
        <w:rPr>
          <w:rStyle w:val="None"/>
          <w:outline w:val="0"/>
          <w:color w:val="000000"/>
          <w:u w:val="none" w:color="000000"/>
          <w:rtl w:val="0"/>
          <w:lang w:val="en-US"/>
          <w14:textFill>
            <w14:solidFill>
              <w14:srgbClr w14:val="000000"/>
            </w14:solidFill>
          </w14:textFill>
        </w:rPr>
        <w:t>Now, you can run your script for real device.</w:t>
      </w:r>
    </w:p>
    <w:p>
      <w:pPr>
        <w:pStyle w:val="Body A"/>
        <w:ind w:left="720" w:firstLine="0"/>
        <w:rPr>
          <w:rStyle w:val="None"/>
          <w:outline w:val="0"/>
          <w:color w:val="000000"/>
          <w:u w:color="000000"/>
          <w14:textFill>
            <w14:solidFill>
              <w14:srgbClr w14:val="000000"/>
            </w14:solidFill>
          </w14:textFill>
        </w:rPr>
      </w:pPr>
      <w:r>
        <w:rPr>
          <w:rStyle w:val="None"/>
          <w:outline w:val="0"/>
          <w:color w:val="c00000"/>
          <w:u w:val="none" w:color="c00000"/>
          <w:rtl w:val="0"/>
          <w:lang w:val="en-US"/>
          <w14:textFill>
            <w14:solidFill>
              <w14:srgbClr w14:val="C00000"/>
            </w14:solidFill>
          </w14:textFill>
        </w:rPr>
        <w:t>Note</w:t>
      </w:r>
      <w:r>
        <w:rPr>
          <w:rStyle w:val="None"/>
          <w:outline w:val="0"/>
          <w:color w:val="000000"/>
          <w:u w:val="none" w:color="000000"/>
          <w:rtl w:val="0"/>
          <w:lang w:val="en-US"/>
          <w14:textFill>
            <w14:solidFill>
              <w14:srgbClr w14:val="000000"/>
            </w14:solidFill>
          </w14:textFill>
        </w:rPr>
        <w:t>: Don</w:t>
      </w:r>
      <w:r>
        <w:rPr>
          <w:rStyle w:val="None"/>
          <w:outline w:val="0"/>
          <w:color w:val="000000"/>
          <w:u w:val="none" w:color="000000"/>
          <w:rtl w:val="0"/>
          <w:lang w:val="en-US"/>
          <w14:textFill>
            <w14:solidFill>
              <w14:srgbClr w14:val="000000"/>
            </w14:solidFill>
          </w14:textFill>
        </w:rPr>
        <w:t>’</w:t>
      </w:r>
      <w:r>
        <w:rPr>
          <w:rStyle w:val="None"/>
          <w:outline w:val="0"/>
          <w:color w:val="000000"/>
          <w:u w:val="none" w:color="000000"/>
          <w:rtl w:val="0"/>
          <w:lang w:val="en-US"/>
          <w14:textFill>
            <w14:solidFill>
              <w14:srgbClr w14:val="000000"/>
            </w14:solidFill>
          </w14:textFill>
        </w:rPr>
        <w:t>t define DesiredCapabilities for WDA. (If you are doing set up in this way using free Developer Account.)</w:t>
      </w:r>
    </w:p>
    <w:p>
      <w:pPr>
        <w:pStyle w:val="List Paragraph"/>
        <w:numPr>
          <w:ilvl w:val="0"/>
          <w:numId w:val="45"/>
        </w:numPr>
        <w:bidi w:val="0"/>
        <w:ind w:right="0"/>
        <w:jc w:val="left"/>
        <w:rPr>
          <w:b w:val="1"/>
          <w:bCs w:val="1"/>
          <w:sz w:val="24"/>
          <w:szCs w:val="24"/>
          <w:rtl w:val="0"/>
          <w:lang w:val="en-US"/>
        </w:rPr>
      </w:pPr>
      <w:r>
        <w:rPr>
          <w:rStyle w:val="None"/>
          <w:b w:val="1"/>
          <w:bCs w:val="1"/>
          <w:sz w:val="24"/>
          <w:szCs w:val="24"/>
          <w:u w:val="single"/>
          <w:rtl w:val="0"/>
          <w:lang w:val="en-US"/>
        </w:rPr>
        <w:t>Steps need to be followed to run Appium server through code are</w:t>
      </w:r>
      <w:r>
        <w:rPr>
          <w:rStyle w:val="None"/>
          <w:b w:val="1"/>
          <w:bCs w:val="1"/>
          <w:sz w:val="24"/>
          <w:szCs w:val="24"/>
          <w:u w:val="single"/>
          <w:rtl w:val="0"/>
          <w:lang w:val="en-US"/>
        </w:rPr>
        <w:t> </w:t>
      </w:r>
      <w:r>
        <w:rPr>
          <w:rStyle w:val="None"/>
          <w:b w:val="1"/>
          <w:bCs w:val="1"/>
          <w:sz w:val="24"/>
          <w:szCs w:val="24"/>
          <w:u w:val="single"/>
          <w:rtl w:val="0"/>
          <w:lang w:val="en-US"/>
        </w:rPr>
        <w:t>as</w:t>
      </w:r>
      <w:r>
        <w:rPr>
          <w:rStyle w:val="None"/>
          <w:b w:val="1"/>
          <w:bCs w:val="1"/>
          <w:sz w:val="24"/>
          <w:szCs w:val="24"/>
          <w:u w:val="single"/>
          <w:rtl w:val="0"/>
          <w:lang w:val="en-US"/>
        </w:rPr>
        <w:t> </w:t>
      </w:r>
      <w:r>
        <w:rPr>
          <w:rStyle w:val="None"/>
          <w:b w:val="1"/>
          <w:bCs w:val="1"/>
          <w:sz w:val="24"/>
          <w:szCs w:val="24"/>
          <w:u w:val="single"/>
          <w:rtl w:val="0"/>
          <w:lang w:val="en-US"/>
        </w:rPr>
        <w:t>following:</w:t>
      </w:r>
      <w:r>
        <w:rPr>
          <w:rStyle w:val="None"/>
          <w:b w:val="1"/>
          <w:bCs w:val="1"/>
          <w:sz w:val="24"/>
          <w:szCs w:val="24"/>
          <w:u w:val="single"/>
          <w:rtl w:val="0"/>
          <w:lang w:val="en-US"/>
        </w:rPr>
        <w:t> </w:t>
      </w:r>
    </w:p>
    <w:p>
      <w:pPr>
        <w:pStyle w:val="paragraph"/>
        <w:spacing w:before="0" w:after="0"/>
        <w:ind w:left="408" w:firstLine="0"/>
        <w:rPr>
          <w:rStyle w:val="None"/>
          <w:rFonts w:ascii="Calibri" w:cs="Calibri" w:hAnsi="Calibri" w:eastAsia="Calibri"/>
          <w:sz w:val="22"/>
          <w:szCs w:val="22"/>
        </w:rPr>
      </w:pPr>
    </w:p>
    <w:p>
      <w:pPr>
        <w:pStyle w:val="List Paragraph"/>
        <w:numPr>
          <w:ilvl w:val="0"/>
          <w:numId w:val="47"/>
        </w:numPr>
        <w:bidi w:val="0"/>
        <w:ind w:right="0"/>
        <w:jc w:val="left"/>
        <w:rPr>
          <w:rtl w:val="0"/>
          <w:lang w:val="en-US"/>
        </w:rPr>
      </w:pPr>
      <w:r>
        <w:rPr>
          <w:rStyle w:val="None A"/>
          <w:rtl w:val="0"/>
          <w:lang w:val="en-US"/>
        </w:rPr>
        <w:t>Install node into the system and with node install Appium</w:t>
      </w:r>
      <w:r>
        <w:rPr>
          <w:rStyle w:val="None"/>
          <w:rFonts w:ascii="Cambria" w:hAnsi="Cambria"/>
          <w:sz w:val="20"/>
          <w:szCs w:val="20"/>
          <w:rtl w:val="0"/>
          <w:lang w:val="en-US"/>
        </w:rPr>
        <w:t>.</w:t>
      </w:r>
      <w:r>
        <w:rPr>
          <w:rStyle w:val="None"/>
          <w:outline w:val="0"/>
          <w:color w:val="000000"/>
          <w:sz w:val="28"/>
          <w:szCs w:val="28"/>
          <w:u w:color="000000"/>
          <w:shd w:val="clear" w:color="auto" w:fill="ffffff"/>
          <w:rtl w:val="0"/>
          <w:lang w:val="en-US"/>
          <w14:textFill>
            <w14:solidFill>
              <w14:srgbClr w14:val="000000"/>
            </w14:solidFill>
          </w14:textFill>
        </w:rPr>
        <w:t> </w:t>
      </w:r>
    </w:p>
    <w:p>
      <w:pPr>
        <w:pStyle w:val="List Paragraph"/>
        <w:numPr>
          <w:ilvl w:val="0"/>
          <w:numId w:val="47"/>
        </w:numPr>
        <w:bidi w:val="0"/>
        <w:ind w:right="0"/>
        <w:jc w:val="left"/>
        <w:rPr>
          <w:rtl w:val="0"/>
          <w:lang w:val="en-US"/>
        </w:rPr>
      </w:pPr>
      <w:r>
        <w:rPr>
          <w:rStyle w:val="None A"/>
          <w:rtl w:val="0"/>
          <w:lang w:val="en-US"/>
        </w:rPr>
        <w:t>Create an object of AppiumServiceBuilder</w:t>
      </w:r>
      <w:r>
        <w:rPr>
          <w:rStyle w:val="None A"/>
          <w:rtl w:val="0"/>
          <w:lang w:val="en-US"/>
        </w:rPr>
        <w:t> </w:t>
      </w:r>
      <w:r>
        <w:rPr>
          <w:rStyle w:val="None A"/>
          <w:rtl w:val="0"/>
          <w:lang w:val="en-US"/>
        </w:rPr>
        <w:t>class</w:t>
      </w:r>
      <w:r>
        <w:rPr>
          <w:rStyle w:val="None A"/>
          <w:rtl w:val="0"/>
          <w:lang w:val="en-US"/>
        </w:rPr>
        <w:t> </w:t>
      </w:r>
    </w:p>
    <w:p>
      <w:pPr>
        <w:pStyle w:val="List Paragraph"/>
        <w:ind w:left="1080" w:firstLine="0"/>
        <w:rPr>
          <w:rStyle w:val="None"/>
          <w:rFonts w:ascii="Cambria" w:cs="Cambria" w:hAnsi="Cambria" w:eastAsia="Cambria"/>
          <w:sz w:val="20"/>
          <w:szCs w:val="20"/>
        </w:rPr>
      </w:pPr>
    </w:p>
    <w:p>
      <w:pPr>
        <w:pStyle w:val="List Paragraph"/>
        <w:ind w:left="1080" w:firstLine="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AppiumServiceBuilder appiumServiceBuilder = new AppiumServiceBuilder();</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w:t>
      </w:r>
    </w:p>
    <w:p>
      <w:pPr>
        <w:pStyle w:val="List Paragraph"/>
        <w:ind w:left="1080" w:firstLine="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p>
    <w:p>
      <w:pPr>
        <w:pStyle w:val="List Paragraph"/>
        <w:numPr>
          <w:ilvl w:val="0"/>
          <w:numId w:val="48"/>
        </w:numPr>
        <w:bidi w:val="0"/>
        <w:ind w:right="0"/>
        <w:jc w:val="left"/>
        <w:rPr>
          <w:rFonts w:ascii="Cambria" w:hAnsi="Cambria"/>
          <w:rtl w:val="0"/>
          <w:lang w:val="en-US"/>
        </w:rPr>
      </w:pPr>
      <w:r>
        <w:rPr>
          <w:rStyle w:val="None"/>
          <w:rFonts w:ascii="Calibri" w:hAnsi="Calibri"/>
          <w:rtl w:val="0"/>
          <w:lang w:val="en-US"/>
        </w:rPr>
        <w:t>With the help of appiumServiceBuilder object call method withAppiumJS(location) and give the location of main.js file located at</w:t>
      </w:r>
      <w:r>
        <w:rPr>
          <w:rStyle w:val="None"/>
          <w:rFonts w:ascii="Cambria" w:hAnsi="Cambria" w:hint="default"/>
          <w:sz w:val="20"/>
          <w:szCs w:val="20"/>
          <w:rtl w:val="0"/>
          <w:lang w:val="en-US"/>
        </w:rPr>
        <w:t> </w:t>
      </w:r>
    </w:p>
    <w:p>
      <w:pPr>
        <w:pStyle w:val="Body A"/>
        <w:ind w:left="1080" w:firstLine="0"/>
        <w:rPr>
          <w:rStyle w:val="None"/>
          <w:outline w:val="0"/>
          <w:color w:val="000000"/>
          <w:u w:color="000000"/>
          <w:shd w:val="clear" w:color="auto" w:fill="ffffff"/>
          <w14:textFill>
            <w14:solidFill>
              <w14:srgbClr w14:val="000000"/>
            </w14:solidFill>
          </w14:textFill>
        </w:rPr>
      </w:pPr>
      <w:r>
        <w:rPr>
          <w:rStyle w:val="None"/>
          <w:outline w:val="0"/>
          <w:color w:val="000000"/>
          <w:u w:color="000000"/>
          <w:shd w:val="clear" w:color="auto" w:fill="ffffff"/>
          <w:rtl w:val="0"/>
          <w:lang w:val="en-US"/>
          <w14:textFill>
            <w14:solidFill>
              <w14:srgbClr w14:val="000000"/>
            </w14:solidFill>
          </w14:textFill>
        </w:rPr>
        <w:t>/Applications/Appium\ Server\ GUI.app/Contents/Resources/app/node_modules/appium/build/lib/main.js</w:t>
      </w:r>
    </w:p>
    <w:p>
      <w:pPr>
        <w:pStyle w:val="Body A"/>
        <w:ind w:left="1080" w:firstLine="0"/>
        <w:rPr>
          <w:rStyle w:val="None A"/>
        </w:rPr>
      </w:pPr>
      <w:r>
        <w:rPr>
          <w:rStyle w:val="None A"/>
          <w:rtl w:val="0"/>
          <w:lang w:val="en-US"/>
        </w:rPr>
        <w:t>This is the path for mac.</w:t>
      </w:r>
    </w:p>
    <w:p>
      <w:pPr>
        <w:pStyle w:val="Body A"/>
        <w:ind w:left="1080" w:firstLine="0"/>
        <w:rPr>
          <w:rStyle w:val="None A"/>
        </w:rPr>
      </w:pPr>
      <w:r>
        <w:rPr>
          <w:rStyle w:val="None A"/>
          <w:rtl w:val="0"/>
          <w:lang w:val="en-US"/>
        </w:rPr>
        <w:t>Path of node executable file:</w:t>
      </w:r>
    </w:p>
    <w:p>
      <w:pPr>
        <w:pStyle w:val="Body A"/>
        <w:ind w:left="1080" w:firstLine="0"/>
        <w:rPr>
          <w:rStyle w:val="None A"/>
        </w:rPr>
      </w:pPr>
      <w:r>
        <w:rPr>
          <w:rStyle w:val="None"/>
          <w:shd w:val="clear" w:color="auto" w:fill="c0c0c0"/>
          <w:rtl w:val="0"/>
          <w:lang w:val="en-US"/>
        </w:rPr>
        <w:t>/usr/local/bin/node</w:t>
      </w:r>
    </w:p>
    <w:p>
      <w:pPr>
        <w:pStyle w:val="paragraph"/>
        <w:spacing w:before="0" w:after="0"/>
        <w:ind w:firstLine="720"/>
        <w:rPr>
          <w:rStyle w:val="None"/>
          <w:rFonts w:ascii="Segoe UI" w:cs="Segoe UI" w:hAnsi="Segoe UI" w:eastAsia="Segoe UI"/>
          <w:sz w:val="22"/>
          <w:szCs w:val="22"/>
        </w:rPr>
      </w:pPr>
      <w:r>
        <w:rPr>
          <w:rStyle w:val="None"/>
          <w:rFonts w:ascii="Calibri" w:hAnsi="Calibri"/>
          <w:b w:val="1"/>
          <w:bCs w:val="1"/>
          <w:sz w:val="22"/>
          <w:szCs w:val="22"/>
          <w:rtl w:val="0"/>
          <w:lang w:val="en-US"/>
        </w:rPr>
        <w:t>Note:</w:t>
      </w:r>
      <w:r>
        <w:rPr>
          <w:rStyle w:val="None"/>
          <w:rFonts w:ascii="Calibri" w:hAnsi="Calibri" w:hint="default"/>
          <w:sz w:val="22"/>
          <w:szCs w:val="22"/>
          <w:rtl w:val="0"/>
          <w:lang w:val="en-US"/>
        </w:rPr>
        <w:t> </w:t>
      </w:r>
    </w:p>
    <w:p>
      <w:pPr>
        <w:pStyle w:val="paragraph"/>
        <w:spacing w:before="0" w:after="0"/>
        <w:ind w:left="1440" w:firstLine="0"/>
        <w:rPr>
          <w:rStyle w:val="None"/>
          <w:rFonts w:ascii="Calibri" w:cs="Calibri" w:hAnsi="Calibri" w:eastAsia="Calibri"/>
          <w:sz w:val="22"/>
          <w:szCs w:val="22"/>
        </w:rPr>
      </w:pPr>
      <w:r>
        <w:rPr>
          <w:rStyle w:val="None"/>
          <w:rFonts w:ascii="Calibri" w:hAnsi="Calibri"/>
          <w:sz w:val="22"/>
          <w:szCs w:val="22"/>
          <w:rtl w:val="0"/>
          <w:lang w:val="en-US"/>
        </w:rPr>
        <w:t>The path to executable appium.js (version of Appium</w:t>
      </w:r>
      <w:r>
        <w:rPr>
          <w:rStyle w:val="None"/>
          <w:rFonts w:ascii="Calibri" w:hAnsi="Calibri" w:hint="default"/>
          <w:sz w:val="22"/>
          <w:szCs w:val="22"/>
          <w:rtl w:val="0"/>
          <w:lang w:val="en-US"/>
        </w:rPr>
        <w:t> </w:t>
      </w:r>
      <w:r>
        <w:rPr>
          <w:rStyle w:val="None"/>
          <w:rFonts w:ascii="Calibri" w:hAnsi="Calibri"/>
          <w:sz w:val="22"/>
          <w:szCs w:val="22"/>
          <w:rtl w:val="0"/>
          <w:lang w:val="en-US"/>
        </w:rPr>
        <w:t>1.4.x and lower) or main.js (version of Appium</w:t>
      </w:r>
      <w:r>
        <w:rPr>
          <w:rStyle w:val="None"/>
          <w:rFonts w:ascii="Calibri" w:hAnsi="Calibri" w:hint="default"/>
          <w:sz w:val="22"/>
          <w:szCs w:val="22"/>
          <w:rtl w:val="0"/>
          <w:lang w:val="en-US"/>
        </w:rPr>
        <w:t> </w:t>
      </w:r>
      <w:r>
        <w:rPr>
          <w:rStyle w:val="None"/>
          <w:rFonts w:ascii="Calibri" w:hAnsi="Calibri"/>
          <w:sz w:val="22"/>
          <w:szCs w:val="22"/>
          <w:rtl w:val="0"/>
          <w:lang w:val="en-US"/>
        </w:rPr>
        <w:t>1.5.x and higher).</w:t>
      </w:r>
      <w:r>
        <w:rPr>
          <w:rStyle w:val="None"/>
          <w:rFonts w:ascii="Calibri" w:hAnsi="Calibri" w:hint="default"/>
          <w:sz w:val="22"/>
          <w:szCs w:val="22"/>
          <w:rtl w:val="0"/>
          <w:lang w:val="en-US"/>
        </w:rPr>
        <w:t> </w:t>
      </w:r>
    </w:p>
    <w:p>
      <w:pPr>
        <w:pStyle w:val="paragraph"/>
        <w:spacing w:before="0" w:after="0"/>
        <w:ind w:left="1440" w:firstLine="0"/>
        <w:rPr>
          <w:rStyle w:val="None"/>
          <w:rFonts w:ascii="Calibri" w:cs="Calibri" w:hAnsi="Calibri" w:eastAsia="Calibri"/>
          <w:sz w:val="22"/>
          <w:szCs w:val="22"/>
        </w:rPr>
      </w:pPr>
      <w:r>
        <w:rPr>
          <w:rStyle w:val="None"/>
          <w:rFonts w:ascii="Calibri" w:hAnsi="Calibri" w:hint="default"/>
          <w:sz w:val="22"/>
          <w:szCs w:val="22"/>
          <w:rtl w:val="0"/>
          <w:lang w:val="en-US"/>
        </w:rPr>
        <w:t> </w:t>
      </w:r>
    </w:p>
    <w:p>
      <w:pPr>
        <w:pStyle w:val="paragraph"/>
        <w:numPr>
          <w:ilvl w:val="0"/>
          <w:numId w:val="47"/>
        </w:numPr>
        <w:bidi w:val="0"/>
        <w:spacing w:before="0" w:after="0"/>
        <w:ind w:right="0"/>
        <w:jc w:val="left"/>
        <w:rPr>
          <w:rFonts w:ascii="Calibri" w:hAnsi="Calibri"/>
          <w:sz w:val="22"/>
          <w:szCs w:val="22"/>
          <w:rtl w:val="0"/>
          <w:lang w:val="en-US"/>
        </w:rPr>
      </w:pPr>
      <w:r>
        <w:rPr>
          <w:rStyle w:val="None A"/>
          <w:rFonts w:ascii="Calibri" w:hAnsi="Calibri"/>
          <w:sz w:val="22"/>
          <w:szCs w:val="22"/>
          <w:rtl w:val="0"/>
          <w:lang w:val="en-US"/>
        </w:rPr>
        <w:t>With the help of appiumServiceBuilder object call</w:t>
      </w:r>
      <w:r>
        <w:rPr>
          <w:rStyle w:val="None A"/>
          <w:rFonts w:ascii="Calibri" w:hAnsi="Calibri" w:hint="default"/>
          <w:sz w:val="22"/>
          <w:szCs w:val="22"/>
          <w:rtl w:val="0"/>
          <w:lang w:val="en-US"/>
        </w:rPr>
        <w:t> </w:t>
      </w:r>
      <w:r>
        <w:rPr>
          <w:rStyle w:val="None A"/>
          <w:rFonts w:ascii="Calibri" w:hAnsi="Calibri"/>
          <w:sz w:val="22"/>
          <w:szCs w:val="22"/>
          <w:rtl w:val="0"/>
          <w:lang w:val="en-US"/>
        </w:rPr>
        <w:t>another method using DriverExecutable(location) and give</w:t>
      </w:r>
      <w:r>
        <w:rPr>
          <w:rStyle w:val="None A"/>
          <w:rFonts w:ascii="Calibri" w:hAnsi="Calibri" w:hint="default"/>
          <w:sz w:val="22"/>
          <w:szCs w:val="22"/>
          <w:rtl w:val="0"/>
          <w:lang w:val="en-US"/>
        </w:rPr>
        <w:t> </w:t>
      </w:r>
      <w:r>
        <w:rPr>
          <w:rStyle w:val="None A"/>
          <w:rFonts w:ascii="Calibri" w:hAnsi="Calibri"/>
          <w:sz w:val="22"/>
          <w:szCs w:val="22"/>
          <w:rtl w:val="0"/>
          <w:lang w:val="en-US"/>
        </w:rPr>
        <w:t>the location of node.exe</w:t>
      </w:r>
    </w:p>
    <w:p>
      <w:pPr>
        <w:pStyle w:val="paragraph"/>
        <w:numPr>
          <w:ilvl w:val="0"/>
          <w:numId w:val="47"/>
        </w:numPr>
        <w:bidi w:val="0"/>
        <w:spacing w:before="0" w:after="0"/>
        <w:ind w:right="0"/>
        <w:jc w:val="left"/>
        <w:rPr>
          <w:rFonts w:ascii="Calibri" w:hAnsi="Calibri"/>
          <w:sz w:val="22"/>
          <w:szCs w:val="22"/>
          <w:rtl w:val="0"/>
          <w:lang w:val="en-US"/>
        </w:rPr>
      </w:pPr>
      <w:r>
        <w:rPr>
          <w:rStyle w:val="None A"/>
          <w:rFonts w:ascii="Calibri" w:hAnsi="Calibri"/>
          <w:sz w:val="22"/>
          <w:szCs w:val="22"/>
          <w:rtl w:val="0"/>
          <w:lang w:val="en-US"/>
        </w:rPr>
        <w:t>With the help of</w:t>
      </w:r>
      <w:r>
        <w:rPr>
          <w:rStyle w:val="None A"/>
          <w:rFonts w:ascii="Calibri" w:hAnsi="Calibri" w:hint="default"/>
          <w:sz w:val="22"/>
          <w:szCs w:val="22"/>
          <w:rtl w:val="0"/>
          <w:lang w:val="en-US"/>
        </w:rPr>
        <w:t> </w:t>
      </w:r>
      <w:r>
        <w:rPr>
          <w:rStyle w:val="None A"/>
          <w:rFonts w:ascii="Calibri" w:hAnsi="Calibri"/>
          <w:sz w:val="22"/>
          <w:szCs w:val="22"/>
          <w:rtl w:val="0"/>
          <w:lang w:val="en-US"/>
        </w:rPr>
        <w:t>withIPAddress(IP</w:t>
      </w:r>
      <w:r>
        <w:rPr>
          <w:rStyle w:val="None A"/>
          <w:rFonts w:ascii="Calibri" w:hAnsi="Calibri" w:hint="default"/>
          <w:sz w:val="22"/>
          <w:szCs w:val="22"/>
          <w:rtl w:val="0"/>
          <w:lang w:val="en-US"/>
        </w:rPr>
        <w:t> </w:t>
      </w:r>
      <w:r>
        <w:rPr>
          <w:rStyle w:val="None A"/>
          <w:rFonts w:ascii="Calibri" w:hAnsi="Calibri"/>
          <w:sz w:val="22"/>
          <w:szCs w:val="22"/>
          <w:rtl w:val="0"/>
          <w:lang w:val="en-US"/>
        </w:rPr>
        <w:t>address) method you can specific the like in which IP address server will run if not called default value will be used.</w:t>
      </w:r>
      <w:r>
        <w:rPr>
          <w:rStyle w:val="None A"/>
          <w:rFonts w:ascii="Calibri" w:hAnsi="Calibri" w:hint="default"/>
          <w:sz w:val="22"/>
          <w:szCs w:val="22"/>
          <w:rtl w:val="0"/>
          <w:lang w:val="en-US"/>
        </w:rPr>
        <w:t> </w:t>
      </w:r>
    </w:p>
    <w:p>
      <w:pPr>
        <w:pStyle w:val="paragraph"/>
        <w:numPr>
          <w:ilvl w:val="0"/>
          <w:numId w:val="47"/>
        </w:numPr>
        <w:bidi w:val="0"/>
        <w:spacing w:before="0" w:after="0"/>
        <w:ind w:right="0"/>
        <w:jc w:val="left"/>
        <w:rPr>
          <w:rFonts w:ascii="Calibri" w:hAnsi="Calibri"/>
          <w:sz w:val="22"/>
          <w:szCs w:val="22"/>
          <w:rtl w:val="0"/>
          <w:lang w:val="en-US"/>
        </w:rPr>
      </w:pPr>
      <w:r>
        <w:rPr>
          <w:rStyle w:val="None A"/>
          <w:rFonts w:ascii="Calibri" w:hAnsi="Calibri"/>
          <w:sz w:val="22"/>
          <w:szCs w:val="22"/>
          <w:rtl w:val="0"/>
          <w:lang w:val="en-US"/>
        </w:rPr>
        <w:t>With the help of</w:t>
      </w:r>
      <w:r>
        <w:rPr>
          <w:rStyle w:val="None A"/>
          <w:rFonts w:ascii="Calibri" w:hAnsi="Calibri" w:hint="default"/>
          <w:sz w:val="22"/>
          <w:szCs w:val="22"/>
          <w:rtl w:val="0"/>
          <w:lang w:val="en-US"/>
        </w:rPr>
        <w:t> </w:t>
      </w:r>
      <w:r>
        <w:rPr>
          <w:rStyle w:val="None A"/>
          <w:rFonts w:ascii="Calibri" w:hAnsi="Calibri"/>
          <w:sz w:val="22"/>
          <w:szCs w:val="22"/>
          <w:rtl w:val="0"/>
          <w:lang w:val="en-US"/>
        </w:rPr>
        <w:t>usingPort(port number) method you can tell Appium in which port your Appium server will run if not called than default port will be used or use can use method usingAnyFreePort()</w:t>
      </w:r>
      <w:r>
        <w:rPr>
          <w:rStyle w:val="None A"/>
          <w:rFonts w:ascii="Calibri" w:hAnsi="Calibri" w:hint="default"/>
          <w:sz w:val="22"/>
          <w:szCs w:val="22"/>
          <w:rtl w:val="0"/>
          <w:lang w:val="en-US"/>
        </w:rPr>
        <w:t> </w:t>
      </w:r>
      <w:r>
        <w:rPr>
          <w:rStyle w:val="None A"/>
          <w:rFonts w:ascii="Calibri" w:hAnsi="Calibri"/>
          <w:sz w:val="22"/>
          <w:szCs w:val="22"/>
          <w:rtl w:val="0"/>
          <w:lang w:val="en-US"/>
        </w:rPr>
        <w:t>it will use any free port available.</w:t>
      </w:r>
      <w:r>
        <w:rPr>
          <w:rStyle w:val="None A"/>
          <w:rFonts w:ascii="Calibri" w:hAnsi="Calibri" w:hint="default"/>
          <w:sz w:val="22"/>
          <w:szCs w:val="22"/>
          <w:rtl w:val="0"/>
          <w:lang w:val="en-US"/>
        </w:rPr>
        <w:t> </w:t>
      </w:r>
    </w:p>
    <w:p>
      <w:pPr>
        <w:pStyle w:val="paragraph"/>
        <w:numPr>
          <w:ilvl w:val="0"/>
          <w:numId w:val="47"/>
        </w:numPr>
        <w:bidi w:val="0"/>
        <w:spacing w:before="0" w:after="0"/>
        <w:ind w:right="0"/>
        <w:jc w:val="left"/>
        <w:rPr>
          <w:rFonts w:ascii="Calibri" w:hAnsi="Calibri"/>
          <w:sz w:val="22"/>
          <w:szCs w:val="22"/>
          <w:rtl w:val="0"/>
          <w:lang w:val="en-US"/>
        </w:rPr>
      </w:pPr>
      <w:r>
        <w:rPr>
          <w:rStyle w:val="None A"/>
          <w:rFonts w:ascii="Calibri" w:hAnsi="Calibri"/>
          <w:sz w:val="22"/>
          <w:szCs w:val="22"/>
          <w:rtl w:val="0"/>
          <w:lang w:val="en-US"/>
        </w:rPr>
        <w:t>After</w:t>
      </w:r>
      <w:r>
        <w:rPr>
          <w:rStyle w:val="None A"/>
          <w:rFonts w:ascii="Calibri" w:hAnsi="Calibri" w:hint="default"/>
          <w:sz w:val="22"/>
          <w:szCs w:val="22"/>
          <w:rtl w:val="0"/>
          <w:lang w:val="en-US"/>
        </w:rPr>
        <w:t> </w:t>
      </w:r>
      <w:r>
        <w:rPr>
          <w:rStyle w:val="None A"/>
          <w:rFonts w:ascii="Calibri" w:hAnsi="Calibri"/>
          <w:sz w:val="22"/>
          <w:szCs w:val="22"/>
          <w:rtl w:val="0"/>
          <w:lang w:val="en-US"/>
        </w:rPr>
        <w:t>all these 6 steps than you have to create</w:t>
      </w:r>
      <w:r>
        <w:rPr>
          <w:rStyle w:val="None A"/>
          <w:rFonts w:ascii="Calibri" w:hAnsi="Calibri" w:hint="default"/>
          <w:sz w:val="22"/>
          <w:szCs w:val="22"/>
          <w:rtl w:val="0"/>
          <w:lang w:val="en-US"/>
        </w:rPr>
        <w:t> </w:t>
      </w:r>
      <w:r>
        <w:rPr>
          <w:rStyle w:val="None A"/>
          <w:rFonts w:ascii="Calibri" w:hAnsi="Calibri"/>
          <w:sz w:val="22"/>
          <w:szCs w:val="22"/>
          <w:rtl w:val="0"/>
          <w:lang w:val="en-US"/>
        </w:rPr>
        <w:t>variable</w:t>
      </w:r>
      <w:r>
        <w:rPr>
          <w:rStyle w:val="None A"/>
          <w:rFonts w:ascii="Calibri" w:hAnsi="Calibri" w:hint="default"/>
          <w:sz w:val="22"/>
          <w:szCs w:val="22"/>
          <w:rtl w:val="0"/>
          <w:lang w:val="en-US"/>
        </w:rPr>
        <w:t> </w:t>
      </w:r>
      <w:r>
        <w:rPr>
          <w:rStyle w:val="None A"/>
          <w:rFonts w:ascii="Calibri" w:hAnsi="Calibri"/>
          <w:sz w:val="22"/>
          <w:szCs w:val="22"/>
          <w:rtl w:val="0"/>
          <w:lang w:val="en-US"/>
        </w:rPr>
        <w:t>of class AppiumDriverLocalService. AppiumDriverLocalService objectName; after that we will call the static method(buildService(appiumServiceBuilder)) of AppiumDriverLocalService class and pass the object of appiumServiceBuilder</w:t>
      </w:r>
    </w:p>
    <w:p>
      <w:pPr>
        <w:pStyle w:val="paragraph"/>
        <w:spacing w:before="0" w:after="0"/>
        <w:ind w:left="1440" w:firstLine="0"/>
        <w:rPr>
          <w:rStyle w:val="None"/>
          <w:rFonts w:ascii="Calibri" w:cs="Calibri" w:hAnsi="Calibri" w:eastAsia="Calibri"/>
          <w:sz w:val="22"/>
          <w:szCs w:val="22"/>
        </w:rPr>
      </w:pPr>
    </w:p>
    <w:p>
      <w:pPr>
        <w:pStyle w:val="paragraph"/>
        <w:spacing w:before="0" w:after="0"/>
        <w:ind w:left="1440" w:firstLine="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AppiumDriverLocalService server = AppiumDriverLocalService.buildService(appiumServiceBuilder);</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w:t>
      </w:r>
    </w:p>
    <w:p>
      <w:pPr>
        <w:pStyle w:val="paragraph"/>
        <w:spacing w:before="0" w:after="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p>
    <w:p>
      <w:pPr>
        <w:pStyle w:val="paragraph"/>
        <w:numPr>
          <w:ilvl w:val="0"/>
          <w:numId w:val="47"/>
        </w:numPr>
        <w:bidi w:val="0"/>
        <w:spacing w:before="0" w:after="0"/>
        <w:ind w:right="0"/>
        <w:jc w:val="left"/>
        <w:rPr>
          <w:rFonts w:ascii="Calibri" w:hAnsi="Calibri"/>
          <w:sz w:val="22"/>
          <w:szCs w:val="22"/>
          <w:rtl w:val="0"/>
          <w:lang w:val="en-US"/>
        </w:rPr>
      </w:pPr>
      <w:r>
        <w:rPr>
          <w:rStyle w:val="None A"/>
          <w:rFonts w:ascii="Calibri" w:hAnsi="Calibri"/>
          <w:sz w:val="22"/>
          <w:szCs w:val="22"/>
          <w:rtl w:val="0"/>
          <w:lang w:val="en-US"/>
        </w:rPr>
        <w:t>With the help server object we will call methods of AppiumDriverLocalService class like to start the server we will call</w:t>
      </w:r>
      <w:r>
        <w:rPr>
          <w:rStyle w:val="None A"/>
          <w:rFonts w:ascii="Calibri" w:hAnsi="Calibri" w:hint="default"/>
          <w:sz w:val="22"/>
          <w:szCs w:val="22"/>
          <w:rtl w:val="0"/>
          <w:lang w:val="en-US"/>
        </w:rPr>
        <w:t> </w:t>
      </w:r>
      <w:r>
        <w:rPr>
          <w:rStyle w:val="None A"/>
          <w:rFonts w:ascii="Calibri" w:hAnsi="Calibri"/>
          <w:sz w:val="22"/>
          <w:szCs w:val="22"/>
          <w:rtl w:val="0"/>
          <w:lang w:val="en-US"/>
        </w:rPr>
        <w:t>server.start(); after that if you want</w:t>
      </w:r>
      <w:r>
        <w:rPr>
          <w:rStyle w:val="None A"/>
          <w:rFonts w:ascii="Calibri" w:hAnsi="Calibri" w:hint="default"/>
          <w:sz w:val="22"/>
          <w:szCs w:val="22"/>
          <w:rtl w:val="0"/>
          <w:lang w:val="en-US"/>
        </w:rPr>
        <w:t> </w:t>
      </w:r>
      <w:r>
        <w:rPr>
          <w:rStyle w:val="None A"/>
          <w:rFonts w:ascii="Calibri" w:hAnsi="Calibri"/>
          <w:sz w:val="22"/>
          <w:szCs w:val="22"/>
          <w:rtl w:val="0"/>
          <w:lang w:val="en-US"/>
        </w:rPr>
        <w:t>stop the server than call server.stop();</w:t>
      </w:r>
    </w:p>
    <w:p>
      <w:pPr>
        <w:pStyle w:val="paragraph"/>
        <w:spacing w:before="0" w:after="0"/>
        <w:ind w:left="1080" w:firstLine="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r>
        <w:rPr>
          <w:rStyle w:val="None"/>
          <w:rFonts w:ascii="Calibri" w:hAnsi="Calibri"/>
          <w:sz w:val="22"/>
          <w:szCs w:val="22"/>
          <w:rtl w:val="0"/>
          <w:lang w:val="en-US"/>
        </w:rPr>
        <w:t>For reference you can refer to this website</w:t>
      </w:r>
      <w:r>
        <w:rPr>
          <w:rStyle w:val="None"/>
          <w:rFonts w:ascii="Calibri" w:hAnsi="Calibri" w:hint="default"/>
          <w:sz w:val="22"/>
          <w:szCs w:val="22"/>
          <w:rtl w:val="0"/>
          <w:lang w:val="en-US"/>
        </w:rPr>
        <w:t> </w:t>
      </w:r>
    </w:p>
    <w:p>
      <w:pPr>
        <w:pStyle w:val="paragraph"/>
        <w:spacing w:before="0" w:after="0"/>
        <w:rPr>
          <w:rStyle w:val="None"/>
          <w:rFonts w:ascii="Segoe UI" w:cs="Segoe UI" w:hAnsi="Segoe UI" w:eastAsia="Segoe UI"/>
          <w:sz w:val="18"/>
          <w:szCs w:val="18"/>
        </w:rPr>
      </w:pPr>
      <w:r>
        <w:rPr>
          <w:rStyle w:val="Hyperlink.2"/>
        </w:rPr>
        <w:fldChar w:fldCharType="begin" w:fldLock="0"/>
      </w:r>
      <w:r>
        <w:rPr>
          <w:rStyle w:val="Hyperlink.2"/>
        </w:rPr>
        <w:instrText xml:space="preserve"> HYPERLINK "https://www.seleniumeasy.com/appium-tutorials/how-to-start-appium-server-programmatically"</w:instrText>
      </w:r>
      <w:r>
        <w:rPr>
          <w:rStyle w:val="Hyperlink.2"/>
        </w:rPr>
        <w:fldChar w:fldCharType="separate" w:fldLock="0"/>
      </w:r>
      <w:r>
        <w:rPr>
          <w:rStyle w:val="Hyperlink.2"/>
          <w:rtl w:val="0"/>
          <w:lang w:val="en-US"/>
        </w:rPr>
        <w:t>https://www.seleniumeasy.com/appium-tutorials/how-to-start-appium-server-programmatically</w:t>
      </w:r>
      <w:r>
        <w:rPr/>
        <w:fldChar w:fldCharType="end" w:fldLock="0"/>
      </w:r>
      <w:r>
        <w:rPr>
          <w:rStyle w:val="None"/>
          <w:rFonts w:ascii="Calibri" w:hAnsi="Calibri" w:hint="default"/>
          <w:sz w:val="22"/>
          <w:szCs w:val="22"/>
          <w:rtl w:val="0"/>
          <w:lang w:val="en-US"/>
        </w:rPr>
        <w:t> </w:t>
      </w:r>
    </w:p>
    <w:p>
      <w:pPr>
        <w:pStyle w:val="paragraph"/>
        <w:spacing w:before="0" w:after="0"/>
        <w:rPr>
          <w:rStyle w:val="None"/>
          <w:rFonts w:ascii="Calibri" w:cs="Calibri" w:hAnsi="Calibri" w:eastAsia="Calibri"/>
          <w:sz w:val="22"/>
          <w:szCs w:val="22"/>
        </w:rPr>
      </w:pPr>
    </w:p>
    <w:p>
      <w:pPr>
        <w:pStyle w:val="paragraph"/>
        <w:spacing w:before="0" w:after="0"/>
        <w:rPr>
          <w:rStyle w:val="None"/>
          <w:b w:val="1"/>
          <w:bCs w:val="1"/>
          <w:sz w:val="22"/>
          <w:szCs w:val="22"/>
        </w:rPr>
      </w:pPr>
      <w:r>
        <w:rPr>
          <w:rStyle w:val="None"/>
          <w:rFonts w:ascii="Calibri" w:hAnsi="Calibri"/>
          <w:b w:val="1"/>
          <w:bCs w:val="1"/>
          <w:sz w:val="22"/>
          <w:szCs w:val="22"/>
          <w:rtl w:val="0"/>
          <w:lang w:val="en-US"/>
        </w:rPr>
        <w:t>Sample code:</w:t>
      </w:r>
      <w:r>
        <w:rPr>
          <w:rStyle w:val="None"/>
          <w:b w:val="1"/>
          <w:bCs w:val="1"/>
          <w:sz w:val="22"/>
          <w:szCs w:val="22"/>
          <w:rtl w:val="0"/>
          <w:lang w:val="en-US"/>
        </w:rPr>
        <w:t> </w:t>
      </w:r>
    </w:p>
    <w:p>
      <w:pPr>
        <w:pStyle w:val="paragraph"/>
        <w:spacing w:before="0" w:after="0"/>
        <w:rPr>
          <w:rStyle w:val="None"/>
          <w:rFonts w:ascii="Calibri" w:cs="Calibri" w:hAnsi="Calibri" w:eastAsia="Calibri"/>
          <w:b w:val="1"/>
          <w:bCs w:val="1"/>
          <w:sz w:val="22"/>
          <w:szCs w:val="22"/>
        </w:rPr>
      </w:pPr>
    </w:p>
    <w:p>
      <w:pPr>
        <w:pStyle w:val="paragraph"/>
        <w:spacing w:before="0" w:after="0"/>
        <w:ind w:firstLine="72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AppiumServiceBuilder builder = new AppiumServiceBuilder();</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w:t>
      </w:r>
    </w:p>
    <w:p>
      <w:pPr>
        <w:pStyle w:val="paragraph"/>
        <w:spacing w:before="0" w:after="0"/>
        <w:ind w:firstLine="72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builder.withAppiumJS(new File("pathofmain.js+main.js"));</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w:t>
      </w:r>
    </w:p>
    <w:p>
      <w:pPr>
        <w:pStyle w:val="paragraph"/>
        <w:spacing w:before="0" w:after="0"/>
        <w:ind w:left="720" w:firstLine="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builder.usingDriverExecutable(new</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xml:space="preserve">File("path to node executable file ")); </w:t>
      </w:r>
    </w:p>
    <w:p>
      <w:pPr>
        <w:pStyle w:val="paragraph"/>
        <w:spacing w:before="0" w:after="0"/>
        <w:ind w:left="720" w:firstLine="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builder.withIPAddress("127.0.0.1");</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w:t>
      </w:r>
    </w:p>
    <w:p>
      <w:pPr>
        <w:pStyle w:val="paragraph"/>
        <w:spacing w:before="0" w:after="0"/>
        <w:ind w:firstLine="72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builder.usingPort(Integer.parseInt(port));</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w:t>
      </w:r>
    </w:p>
    <w:p>
      <w:pPr>
        <w:pStyle w:val="paragraph"/>
        <w:spacing w:before="0" w:after="0"/>
        <w:ind w:firstLine="72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AppiumDriverLocalService</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service = AppiumDriverLocalService.buildService(builder);</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w:t>
      </w:r>
    </w:p>
    <w:p>
      <w:pPr>
        <w:pStyle w:val="paragraph"/>
        <w:spacing w:before="0" w:after="0"/>
        <w:ind w:firstLine="72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service.start();</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w:t>
      </w:r>
    </w:p>
    <w:p>
      <w:pPr>
        <w:pStyle w:val="paragraph"/>
        <w:spacing w:before="0" w:after="0"/>
        <w:ind w:firstLine="72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p>
    <w:p>
      <w:pPr>
        <w:pStyle w:val="paragraph"/>
        <w:spacing w:before="0" w:after="0"/>
        <w:ind w:firstLine="720"/>
        <w:rPr>
          <w:rStyle w:val="None"/>
          <w:rFonts w:ascii="Calibri" w:cs="Calibri" w:hAnsi="Calibri" w:eastAsia="Calibri"/>
          <w:outline w:val="0"/>
          <w:color w:val="000000"/>
          <w:sz w:val="22"/>
          <w:szCs w:val="22"/>
          <w:u w:color="000000"/>
          <w:shd w:val="clear" w:color="auto" w:fill="ffffff"/>
          <w14:textFill>
            <w14:solidFill>
              <w14:srgbClr w14:val="000000"/>
            </w14:solidFill>
          </w14:textFill>
        </w:rPr>
      </w:pPr>
      <w:r>
        <w:rPr>
          <w:rStyle w:val="None"/>
          <w:rFonts w:ascii="Calibri" w:hAnsi="Calibri"/>
          <w:outline w:val="0"/>
          <w:color w:val="000000"/>
          <w:sz w:val="22"/>
          <w:szCs w:val="22"/>
          <w:u w:color="000000"/>
          <w:shd w:val="clear" w:color="auto" w:fill="ffffff"/>
          <w:rtl w:val="0"/>
          <w:lang w:val="en-US"/>
          <w14:textFill>
            <w14:solidFill>
              <w14:srgbClr w14:val="000000"/>
            </w14:solidFill>
          </w14:textFill>
        </w:rPr>
        <w:t>Define the below code in different tag by which it will be executed after execution of testcases are done.</w:t>
      </w:r>
    </w:p>
    <w:p>
      <w:pPr>
        <w:pStyle w:val="paragraph"/>
        <w:spacing w:before="0" w:after="0"/>
        <w:ind w:firstLine="72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p>
    <w:p>
      <w:pPr>
        <w:pStyle w:val="paragraph"/>
        <w:spacing w:before="0" w:after="0"/>
        <w:ind w:firstLine="720"/>
        <w:rPr>
          <w:rStyle w:val="None"/>
          <w:rFonts w:ascii="Bell MT" w:cs="Bell MT" w:hAnsi="Bell MT" w:eastAsia="Bell MT"/>
          <w:outline w:val="0"/>
          <w:color w:val="000000"/>
          <w:sz w:val="20"/>
          <w:szCs w:val="20"/>
          <w:u w:color="000000"/>
          <w:shd w:val="clear" w:color="auto" w:fill="ffffff"/>
          <w14:textFill>
            <w14:solidFill>
              <w14:srgbClr w14:val="000000"/>
            </w14:solidFill>
          </w14:textFill>
        </w:rPr>
      </w:pP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service.stop();</w:t>
      </w:r>
      <w:r>
        <w:rPr>
          <w:rStyle w:val="None"/>
          <w:rFonts w:ascii="Bell MT" w:cs="Bell MT" w:hAnsi="Bell MT" w:eastAsia="Bell MT"/>
          <w:outline w:val="0"/>
          <w:color w:val="000000"/>
          <w:sz w:val="20"/>
          <w:szCs w:val="20"/>
          <w:u w:color="000000"/>
          <w:shd w:val="clear" w:color="auto" w:fill="ffffff"/>
          <w:rtl w:val="0"/>
          <w:lang w:val="en-US"/>
          <w14:textFill>
            <w14:solidFill>
              <w14:srgbClr w14:val="000000"/>
            </w14:solidFill>
          </w14:textFill>
        </w:rPr>
        <w:t> </w:t>
      </w:r>
    </w:p>
    <w:p>
      <w:pPr>
        <w:pStyle w:val="paragraph"/>
        <w:spacing w:before="0" w:after="0"/>
        <w:rPr>
          <w:rStyle w:val="None"/>
          <w:rFonts w:ascii="Calibri" w:cs="Calibri" w:hAnsi="Calibri" w:eastAsia="Calibri"/>
          <w:sz w:val="22"/>
          <w:szCs w:val="22"/>
        </w:rPr>
      </w:pPr>
    </w:p>
    <w:p>
      <w:pPr>
        <w:pStyle w:val="paragraph"/>
        <w:spacing w:before="0" w:after="0"/>
        <w:rPr>
          <w:rStyle w:val="None"/>
          <w:rFonts w:ascii="Calibri" w:cs="Calibri" w:hAnsi="Calibri" w:eastAsia="Calibri"/>
          <w:sz w:val="22"/>
          <w:szCs w:val="22"/>
        </w:rPr>
      </w:pPr>
    </w:p>
    <w:p>
      <w:pPr>
        <w:pStyle w:val="List Paragraph"/>
        <w:numPr>
          <w:ilvl w:val="0"/>
          <w:numId w:val="49"/>
        </w:numPr>
        <w:bidi w:val="0"/>
        <w:ind w:right="0"/>
        <w:jc w:val="left"/>
        <w:rPr>
          <w:b w:val="1"/>
          <w:bCs w:val="1"/>
          <w:sz w:val="24"/>
          <w:szCs w:val="24"/>
          <w:rtl w:val="0"/>
          <w:lang w:val="en-US"/>
        </w:rPr>
      </w:pPr>
      <w:r>
        <w:rPr>
          <w:rStyle w:val="None"/>
          <w:b w:val="1"/>
          <w:bCs w:val="1"/>
          <w:sz w:val="24"/>
          <w:szCs w:val="24"/>
          <w:u w:val="single"/>
          <w:rtl w:val="0"/>
          <w:lang w:val="en-US"/>
        </w:rPr>
        <w:t>Ways to generate the build:</w:t>
      </w:r>
    </w:p>
    <w:p>
      <w:pPr>
        <w:pStyle w:val="List Paragraph"/>
        <w:rPr>
          <w:rStyle w:val="None"/>
          <w:b w:val="1"/>
          <w:bCs w:val="1"/>
        </w:rPr>
      </w:pPr>
      <w:r>
        <w:rPr>
          <w:rStyle w:val="None"/>
          <w:b w:val="1"/>
          <w:bCs w:val="1"/>
          <w:rtl w:val="0"/>
          <w:lang w:val="en-US"/>
        </w:rPr>
        <w:t>14.1: For Applications developed in Flutter</w:t>
      </w:r>
    </w:p>
    <w:p>
      <w:pPr>
        <w:pStyle w:val="List Paragraph"/>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Navigate to the Project directory after getting the source code. Then follow the below steps:</w:t>
      </w:r>
    </w:p>
    <w:p>
      <w:pPr>
        <w:pStyle w:val="Body A"/>
        <w:numPr>
          <w:ilvl w:val="0"/>
          <w:numId w:val="51"/>
        </w:numPr>
        <w:shd w:val="clear" w:color="auto" w:fill="ffffff"/>
        <w:bidi w:val="0"/>
        <w:spacing w:before="100" w:after="0" w:line="240" w:lineRule="auto"/>
        <w:ind w:right="0"/>
        <w:jc w:val="left"/>
        <w:rPr>
          <w:rFonts w:ascii="Roboto" w:cs="Roboto" w:hAnsi="Roboto" w:eastAsia="Roboto"/>
          <w:rtl w:val="0"/>
          <w:lang w:val="nl-NL"/>
        </w:rPr>
      </w:pPr>
      <w:r>
        <w:rPr>
          <w:rStyle w:val="None"/>
          <w:rFonts w:ascii="Calibri" w:cs="Roboto" w:hAnsi="Calibri" w:eastAsia="Roboto"/>
          <w:outline w:val="0"/>
          <w:color w:val="000000"/>
          <w:u w:color="000000"/>
          <w:rtl w:val="0"/>
          <w:lang w:val="nl-NL"/>
          <w14:textFill>
            <w14:solidFill>
              <w14:srgbClr w14:val="000000"/>
            </w14:solidFill>
          </w14:textFill>
        </w:rPr>
        <w:t>In Xcode, open</w:t>
      </w:r>
      <w:r>
        <w:rPr>
          <w:rStyle w:val="None"/>
          <w:rFonts w:ascii="Roboto" w:cs="Roboto" w:hAnsi="Roboto" w:eastAsia="Roboto"/>
          <w:outline w:val="0"/>
          <w:color w:val="000000"/>
          <w:u w:color="000000"/>
          <w:rtl w:val="0"/>
          <w:lang w:val="en-US"/>
          <w14:textFill>
            <w14:solidFill>
              <w14:srgbClr w14:val="000000"/>
            </w14:solidFill>
          </w14:textFill>
        </w:rPr>
        <w:t> </w:t>
      </w:r>
      <w:r>
        <w:rPr>
          <w:rStyle w:val="None"/>
          <w:rFonts w:ascii="Courier New" w:cs="Roboto" w:hAnsi="Courier New" w:eastAsia="Roboto"/>
          <w:outline w:val="0"/>
          <w:color w:val="000000"/>
          <w:sz w:val="21"/>
          <w:szCs w:val="21"/>
          <w:u w:color="000000"/>
          <w:shd w:val="clear" w:color="auto" w:fill="c0c0c0"/>
          <w:rtl w:val="0"/>
          <w:lang w:val="en-US"/>
          <w14:textFill>
            <w14:solidFill>
              <w14:srgbClr w14:val="000000"/>
            </w14:solidFill>
          </w14:textFill>
        </w:rPr>
        <w:t>Runner.xcworkspace</w:t>
      </w:r>
      <w:r>
        <w:rPr>
          <w:rStyle w:val="None"/>
          <w:rFonts w:ascii="Roboto" w:cs="Roboto" w:hAnsi="Roboto" w:eastAsia="Roboto"/>
          <w:outline w:val="0"/>
          <w:color w:val="000000"/>
          <w:u w:color="000000"/>
          <w:rtl w:val="0"/>
          <w:lang w:val="en-US"/>
          <w14:textFill>
            <w14:solidFill>
              <w14:srgbClr w14:val="000000"/>
            </w14:solidFill>
          </w14:textFill>
        </w:rPr>
        <w:t> </w:t>
      </w:r>
      <w:r>
        <w:rPr>
          <w:rStyle w:val="None"/>
          <w:rFonts w:ascii="Calibri" w:cs="Roboto" w:hAnsi="Calibri" w:eastAsia="Roboto"/>
          <w:outline w:val="0"/>
          <w:color w:val="000000"/>
          <w:u w:color="000000"/>
          <w:rtl w:val="0"/>
          <w:lang w:val="en-US"/>
          <w14:textFill>
            <w14:solidFill>
              <w14:srgbClr w14:val="000000"/>
            </w14:solidFill>
          </w14:textFill>
        </w:rPr>
        <w:t>in your app</w:t>
      </w:r>
      <w:r>
        <w:rPr>
          <w:rStyle w:val="None"/>
          <w:rFonts w:ascii="Roboto" w:cs="Roboto" w:hAnsi="Roboto" w:eastAsia="Roboto"/>
          <w:outline w:val="0"/>
          <w:color w:val="000000"/>
          <w:u w:color="000000"/>
          <w:rtl w:val="0"/>
          <w:lang w:val="en-US"/>
          <w14:textFill>
            <w14:solidFill>
              <w14:srgbClr w14:val="000000"/>
            </w14:solidFill>
          </w14:textFill>
        </w:rPr>
        <w:t>’</w:t>
      </w:r>
      <w:r>
        <w:rPr>
          <w:rStyle w:val="None"/>
          <w:rFonts w:ascii="Calibri" w:cs="Roboto" w:hAnsi="Calibri" w:eastAsia="Roboto"/>
          <w:outline w:val="0"/>
          <w:color w:val="000000"/>
          <w:u w:color="000000"/>
          <w:rtl w:val="0"/>
          <w:lang w:val="en-US"/>
          <w14:textFill>
            <w14:solidFill>
              <w14:srgbClr w14:val="000000"/>
            </w14:solidFill>
          </w14:textFill>
        </w:rPr>
        <w:t>s</w:t>
      </w:r>
      <w:r>
        <w:rPr>
          <w:rStyle w:val="None"/>
          <w:rFonts w:ascii="Roboto" w:cs="Roboto" w:hAnsi="Roboto" w:eastAsia="Roboto"/>
          <w:outline w:val="0"/>
          <w:color w:val="000000"/>
          <w:u w:color="000000"/>
          <w:rtl w:val="0"/>
          <w:lang w:val="en-US"/>
          <w14:textFill>
            <w14:solidFill>
              <w14:srgbClr w14:val="000000"/>
            </w14:solidFill>
          </w14:textFill>
        </w:rPr>
        <w:t> </w:t>
      </w:r>
      <w:r>
        <w:rPr>
          <w:rStyle w:val="None"/>
          <w:rFonts w:ascii="Courier New" w:cs="Roboto" w:hAnsi="Courier New" w:eastAsia="Roboto"/>
          <w:outline w:val="0"/>
          <w:color w:val="000000"/>
          <w:sz w:val="21"/>
          <w:szCs w:val="21"/>
          <w:u w:color="000000"/>
          <w:shd w:val="clear" w:color="auto" w:fill="c0c0c0"/>
          <w:rtl w:val="0"/>
          <w:lang w:val="es-ES_tradnl"/>
          <w14:textFill>
            <w14:solidFill>
              <w14:srgbClr w14:val="000000"/>
            </w14:solidFill>
          </w14:textFill>
        </w:rPr>
        <w:t>ios</w:t>
      </w:r>
      <w:r>
        <w:rPr>
          <w:rStyle w:val="None"/>
          <w:rFonts w:ascii="Roboto" w:cs="Roboto" w:hAnsi="Roboto" w:eastAsia="Roboto"/>
          <w:outline w:val="0"/>
          <w:color w:val="000000"/>
          <w:u w:color="000000"/>
          <w:rtl w:val="0"/>
          <w:lang w:val="en-US"/>
          <w14:textFill>
            <w14:solidFill>
              <w14:srgbClr w14:val="000000"/>
            </w14:solidFill>
          </w14:textFill>
        </w:rPr>
        <w:t> </w:t>
      </w:r>
      <w:r>
        <w:rPr>
          <w:rStyle w:val="None"/>
          <w:rFonts w:ascii="Calibri" w:cs="Roboto" w:hAnsi="Calibri" w:eastAsia="Roboto"/>
          <w:outline w:val="0"/>
          <w:color w:val="000000"/>
          <w:u w:color="000000"/>
          <w:rtl w:val="0"/>
          <w:lang w:val="en-US"/>
          <w14:textFill>
            <w14:solidFill>
              <w14:srgbClr w14:val="000000"/>
            </w14:solidFill>
          </w14:textFill>
        </w:rPr>
        <w:t>folder. This file will be present in the source code that we had cloned from git.</w:t>
      </w:r>
    </w:p>
    <w:p>
      <w:pPr>
        <w:pStyle w:val="Body A"/>
        <w:numPr>
          <w:ilvl w:val="0"/>
          <w:numId w:val="51"/>
        </w:numPr>
        <w:shd w:val="clear" w:color="auto" w:fill="ffffff"/>
        <w:bidi w:val="0"/>
        <w:spacing w:before="100" w:after="0" w:line="240" w:lineRule="auto"/>
        <w:ind w:right="0"/>
        <w:jc w:val="left"/>
        <w:rPr>
          <w:rtl w:val="0"/>
          <w:lang w:val="en-US"/>
        </w:rPr>
      </w:pPr>
      <w:r>
        <w:rPr>
          <w:rStyle w:val="None"/>
          <w:outline w:val="0"/>
          <w:color w:val="000000"/>
          <w:u w:color="000000"/>
          <w:rtl w:val="0"/>
          <w:lang w:val="en-US"/>
          <w14:textFill>
            <w14:solidFill>
              <w14:srgbClr w14:val="000000"/>
            </w14:solidFill>
          </w14:textFill>
        </w:rPr>
        <w:t>To view your app</w:t>
      </w:r>
      <w:r>
        <w:rPr>
          <w:rStyle w:val="None"/>
          <w:rFonts w:ascii="Arial Unicode MS" w:hAnsi="Arial Unicode MS" w:hint="default"/>
          <w:outline w:val="0"/>
          <w:color w:val="000000"/>
          <w:u w:color="000000"/>
          <w:rtl w:val="0"/>
          <w:lang w:val="en-US"/>
          <w14:textFill>
            <w14:solidFill>
              <w14:srgbClr w14:val="000000"/>
            </w14:solidFill>
          </w14:textFill>
        </w:rPr>
        <w:t>’</w:t>
      </w:r>
      <w:r>
        <w:rPr>
          <w:rStyle w:val="None"/>
          <w:outline w:val="0"/>
          <w:color w:val="000000"/>
          <w:u w:color="000000"/>
          <w:rtl w:val="0"/>
          <w:lang w:val="en-US"/>
          <w14:textFill>
            <w14:solidFill>
              <w14:srgbClr w14:val="000000"/>
            </w14:solidFill>
          </w14:textFill>
        </w:rPr>
        <w:t>s settings, select the</w:t>
      </w:r>
      <w:r>
        <w:rPr>
          <w:rStyle w:val="None"/>
          <w:outline w:val="0"/>
          <w:color w:val="000000"/>
          <w:u w:color="000000"/>
          <w:rtl w:val="0"/>
          <w:lang w:val="en-US"/>
          <w14:textFill>
            <w14:solidFill>
              <w14:srgbClr w14:val="000000"/>
            </w14:solidFill>
          </w14:textFill>
        </w:rPr>
        <w:t> </w:t>
      </w:r>
      <w:r>
        <w:rPr>
          <w:rStyle w:val="None"/>
          <w:b w:val="1"/>
          <w:bCs w:val="1"/>
          <w:outline w:val="0"/>
          <w:color w:val="000000"/>
          <w:u w:color="000000"/>
          <w:rtl w:val="0"/>
          <w:lang w:val="en-US"/>
          <w14:textFill>
            <w14:solidFill>
              <w14:srgbClr w14:val="000000"/>
            </w14:solidFill>
          </w14:textFill>
        </w:rPr>
        <w:t>Runner</w:t>
      </w:r>
      <w:r>
        <w:rPr>
          <w:rStyle w:val="None"/>
          <w:outline w:val="0"/>
          <w:color w:val="000000"/>
          <w:u w:color="000000"/>
          <w:rtl w:val="0"/>
          <w:lang w:val="en-US"/>
          <w14:textFill>
            <w14:solidFill>
              <w14:srgbClr w14:val="000000"/>
            </w14:solidFill>
          </w14:textFill>
        </w:rPr>
        <w:t> </w:t>
      </w:r>
      <w:r>
        <w:rPr>
          <w:rStyle w:val="None"/>
          <w:outline w:val="0"/>
          <w:color w:val="000000"/>
          <w:u w:color="000000"/>
          <w:rtl w:val="0"/>
          <w:lang w:val="en-US"/>
          <w14:textFill>
            <w14:solidFill>
              <w14:srgbClr w14:val="000000"/>
            </w14:solidFill>
          </w14:textFill>
        </w:rPr>
        <w:t>project in the Xcode project navigator. Then, in the main view sidebar, select the</w:t>
      </w:r>
      <w:r>
        <w:rPr>
          <w:rStyle w:val="None"/>
          <w:outline w:val="0"/>
          <w:color w:val="000000"/>
          <w:u w:color="000000"/>
          <w:rtl w:val="0"/>
          <w:lang w:val="en-US"/>
          <w14:textFill>
            <w14:solidFill>
              <w14:srgbClr w14:val="000000"/>
            </w14:solidFill>
          </w14:textFill>
        </w:rPr>
        <w:t> </w:t>
      </w:r>
      <w:r>
        <w:rPr>
          <w:rStyle w:val="None"/>
          <w:b w:val="1"/>
          <w:bCs w:val="1"/>
          <w:outline w:val="0"/>
          <w:color w:val="000000"/>
          <w:u w:color="000000"/>
          <w:rtl w:val="0"/>
          <w:lang w:val="en-US"/>
          <w14:textFill>
            <w14:solidFill>
              <w14:srgbClr w14:val="000000"/>
            </w14:solidFill>
          </w14:textFill>
        </w:rPr>
        <w:t>Runner</w:t>
      </w:r>
      <w:r>
        <w:rPr>
          <w:rStyle w:val="None"/>
          <w:outline w:val="0"/>
          <w:color w:val="000000"/>
          <w:u w:color="000000"/>
          <w:rtl w:val="0"/>
          <w:lang w:val="en-US"/>
          <w14:textFill>
            <w14:solidFill>
              <w14:srgbClr w14:val="000000"/>
            </w14:solidFill>
          </w14:textFill>
        </w:rPr>
        <w:t> </w:t>
      </w:r>
      <w:r>
        <w:rPr>
          <w:rStyle w:val="None"/>
          <w:outline w:val="0"/>
          <w:color w:val="000000"/>
          <w:u w:color="000000"/>
          <w:rtl w:val="0"/>
          <w:lang w:val="it-IT"/>
          <w14:textFill>
            <w14:solidFill>
              <w14:srgbClr w14:val="000000"/>
            </w14:solidFill>
          </w14:textFill>
        </w:rPr>
        <w:t>target.</w:t>
      </w:r>
    </w:p>
    <w:p>
      <w:pPr>
        <w:pStyle w:val="Body A"/>
        <w:numPr>
          <w:ilvl w:val="0"/>
          <w:numId w:val="51"/>
        </w:numPr>
        <w:shd w:val="clear" w:color="auto" w:fill="ffffff"/>
        <w:bidi w:val="0"/>
        <w:spacing w:before="100" w:after="0" w:line="240" w:lineRule="auto"/>
        <w:ind w:right="0"/>
        <w:jc w:val="left"/>
        <w:rPr>
          <w:rtl w:val="0"/>
          <w:lang w:val="en-US"/>
        </w:rPr>
      </w:pPr>
      <w:r>
        <w:rPr>
          <w:rStyle w:val="None"/>
          <w:outline w:val="0"/>
          <w:color w:val="000000"/>
          <w:u w:color="000000"/>
          <w:rtl w:val="0"/>
          <w:lang w:val="en-US"/>
          <w14:textFill>
            <w14:solidFill>
              <w14:srgbClr w14:val="000000"/>
            </w14:solidFill>
          </w14:textFill>
        </w:rPr>
        <w:t>Select the</w:t>
      </w:r>
      <w:r>
        <w:rPr>
          <w:rStyle w:val="None"/>
          <w:outline w:val="0"/>
          <w:color w:val="000000"/>
          <w:u w:color="000000"/>
          <w:rtl w:val="0"/>
          <w:lang w:val="en-US"/>
          <w14:textFill>
            <w14:solidFill>
              <w14:srgbClr w14:val="000000"/>
            </w14:solidFill>
          </w14:textFill>
        </w:rPr>
        <w:t> </w:t>
      </w:r>
      <w:r>
        <w:rPr>
          <w:rStyle w:val="None"/>
          <w:b w:val="1"/>
          <w:bCs w:val="1"/>
          <w:outline w:val="0"/>
          <w:color w:val="000000"/>
          <w:u w:color="000000"/>
          <w:rtl w:val="0"/>
          <w:lang w:val="en-US"/>
          <w14:textFill>
            <w14:solidFill>
              <w14:srgbClr w14:val="000000"/>
            </w14:solidFill>
          </w14:textFill>
        </w:rPr>
        <w:t>General</w:t>
      </w:r>
      <w:r>
        <w:rPr>
          <w:rStyle w:val="None"/>
          <w:outline w:val="0"/>
          <w:color w:val="000000"/>
          <w:u w:color="000000"/>
          <w:rtl w:val="0"/>
          <w:lang w:val="en-US"/>
          <w14:textFill>
            <w14:solidFill>
              <w14:srgbClr w14:val="000000"/>
            </w14:solidFill>
          </w14:textFill>
        </w:rPr>
        <w:t> </w:t>
      </w:r>
      <w:r>
        <w:rPr>
          <w:rStyle w:val="None"/>
          <w:outline w:val="0"/>
          <w:color w:val="000000"/>
          <w:u w:color="000000"/>
          <w:rtl w:val="0"/>
          <w:lang w:val="en-US"/>
          <w14:textFill>
            <w14:solidFill>
              <w14:srgbClr w14:val="000000"/>
            </w14:solidFill>
          </w14:textFill>
        </w:rPr>
        <w:t>tab.</w:t>
      </w:r>
    </w:p>
    <w:p>
      <w:pPr>
        <w:pStyle w:val="Normal (Web)"/>
        <w:shd w:val="clear" w:color="auto" w:fill="ffffff"/>
        <w:spacing w:before="0" w:after="0"/>
        <w:ind w:firstLine="720"/>
        <w:rPr>
          <w:rStyle w:val="Hyperlink.4"/>
        </w:rPr>
      </w:pPr>
      <w:r>
        <w:rPr>
          <w:rStyle w:val="Hyperlink.4"/>
          <w:rtl w:val="0"/>
          <w:lang w:val="en-US"/>
        </w:rPr>
        <w:t>Verify the most important settings.</w:t>
      </w:r>
    </w:p>
    <w:p>
      <w:pPr>
        <w:pStyle w:val="Normal (Web)"/>
        <w:shd w:val="clear" w:color="auto" w:fill="ffffff"/>
        <w:spacing w:before="0" w:after="0"/>
        <w:ind w:firstLine="720"/>
        <w:rPr>
          <w:rStyle w:val="Hyperlink.4"/>
        </w:rPr>
      </w:pPr>
      <w:r>
        <w:rPr>
          <w:rStyle w:val="Hyperlink.4"/>
          <w:rtl w:val="0"/>
          <w:lang w:val="en-US"/>
        </w:rPr>
        <w:t>In the</w:t>
      </w:r>
      <w:r>
        <w:rPr>
          <w:rStyle w:val="Hyperlink.4"/>
          <w:rtl w:val="0"/>
          <w:lang w:val="en-US"/>
        </w:rPr>
        <w:t> </w:t>
      </w:r>
      <w:r>
        <w:rPr>
          <w:rStyle w:val="None"/>
          <w:rFonts w:ascii="Calibri" w:hAnsi="Calibri"/>
          <w:b w:val="1"/>
          <w:bCs w:val="1"/>
          <w:outline w:val="0"/>
          <w:color w:val="000000"/>
          <w:sz w:val="22"/>
          <w:szCs w:val="22"/>
          <w:u w:color="000000"/>
          <w:rtl w:val="0"/>
          <w:lang w:val="en-US"/>
          <w14:textFill>
            <w14:solidFill>
              <w14:srgbClr w14:val="000000"/>
            </w14:solidFill>
          </w14:textFill>
        </w:rPr>
        <w:t>Identity</w:t>
      </w:r>
      <w:r>
        <w:rPr>
          <w:rStyle w:val="Hyperlink.4"/>
          <w:rtl w:val="0"/>
          <w:lang w:val="en-US"/>
        </w:rPr>
        <w:t> </w:t>
      </w:r>
      <w:r>
        <w:rPr>
          <w:rStyle w:val="Hyperlink.4"/>
          <w:rtl w:val="0"/>
          <w:lang w:val="en-US"/>
        </w:rPr>
        <w:t>section:</w:t>
      </w:r>
    </w:p>
    <w:p>
      <w:pPr>
        <w:pStyle w:val="Body A"/>
        <w:shd w:val="clear" w:color="auto" w:fill="ffffff"/>
        <w:spacing w:after="0"/>
        <w:ind w:firstLine="720"/>
        <w:rPr>
          <w:rStyle w:val="None"/>
          <w:rFonts w:ascii="Roboto" w:cs="Roboto" w:hAnsi="Roboto" w:eastAsia="Roboto"/>
          <w:outline w:val="0"/>
          <w:color w:val="000000"/>
          <w:sz w:val="20"/>
          <w:szCs w:val="20"/>
          <w:u w:color="000000"/>
          <w14:textFill>
            <w14:solidFill>
              <w14:srgbClr w14:val="000000"/>
            </w14:solidFill>
          </w14:textFill>
        </w:rPr>
      </w:pPr>
      <w:r>
        <w:rPr>
          <w:rStyle w:val="None"/>
          <w:rFonts w:ascii="Courier New" w:hAnsi="Courier New"/>
          <w:outline w:val="0"/>
          <w:color w:val="000000"/>
          <w:sz w:val="20"/>
          <w:szCs w:val="20"/>
          <w:u w:color="000000"/>
          <w:shd w:val="clear" w:color="auto" w:fill="c0c0c0"/>
          <w:rtl w:val="0"/>
          <w:lang w:val="en-US"/>
          <w14:textFill>
            <w14:solidFill>
              <w14:srgbClr w14:val="000000"/>
            </w14:solidFill>
          </w14:textFill>
        </w:rPr>
        <w:t>Display Name</w:t>
      </w:r>
    </w:p>
    <w:p>
      <w:pPr>
        <w:pStyle w:val="Body A"/>
        <w:shd w:val="clear" w:color="auto" w:fill="ffffff"/>
        <w:spacing w:after="0"/>
        <w:ind w:left="720" w:firstLine="0"/>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The display name of your app.</w:t>
      </w:r>
    </w:p>
    <w:p>
      <w:pPr>
        <w:pStyle w:val="Body A"/>
        <w:shd w:val="clear" w:color="auto" w:fill="ffffff"/>
        <w:spacing w:after="0"/>
        <w:ind w:left="720" w:firstLine="0"/>
        <w:rPr>
          <w:rStyle w:val="None"/>
          <w:outline w:val="0"/>
          <w:color w:val="000000"/>
          <w:u w:color="000000"/>
          <w14:textFill>
            <w14:solidFill>
              <w14:srgbClr w14:val="000000"/>
            </w14:solidFill>
          </w14:textFill>
        </w:rPr>
      </w:pPr>
    </w:p>
    <w:p>
      <w:pPr>
        <w:pStyle w:val="Body A"/>
        <w:shd w:val="clear" w:color="auto" w:fill="ffffff"/>
        <w:spacing w:after="0"/>
        <w:ind w:firstLine="720"/>
        <w:rPr>
          <w:rStyle w:val="None"/>
          <w:rFonts w:ascii="Roboto" w:cs="Roboto" w:hAnsi="Roboto" w:eastAsia="Roboto"/>
          <w:outline w:val="0"/>
          <w:color w:val="000000"/>
          <w:u w:color="000000"/>
          <w14:textFill>
            <w14:solidFill>
              <w14:srgbClr w14:val="000000"/>
            </w14:solidFill>
          </w14:textFill>
        </w:rPr>
      </w:pPr>
      <w:r>
        <w:rPr>
          <w:rStyle w:val="None"/>
          <w:rFonts w:ascii="Courier New" w:hAnsi="Courier New"/>
          <w:outline w:val="0"/>
          <w:color w:val="000000"/>
          <w:sz w:val="21"/>
          <w:szCs w:val="21"/>
          <w:u w:color="000000"/>
          <w:shd w:val="clear" w:color="auto" w:fill="c0c0c0"/>
          <w:rtl w:val="0"/>
          <w:lang w:val="en-US"/>
          <w14:textFill>
            <w14:solidFill>
              <w14:srgbClr w14:val="000000"/>
            </w14:solidFill>
          </w14:textFill>
        </w:rPr>
        <w:t>Bundle Identifier</w:t>
      </w:r>
    </w:p>
    <w:p>
      <w:pPr>
        <w:pStyle w:val="Body A"/>
        <w:shd w:val="clear" w:color="auto" w:fill="ffffff"/>
        <w:spacing w:after="0"/>
        <w:ind w:left="720" w:firstLine="0"/>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The App ID you registered on App Store Connect.</w:t>
      </w:r>
    </w:p>
    <w:p>
      <w:pPr>
        <w:pStyle w:val="Body A"/>
        <w:shd w:val="clear" w:color="auto" w:fill="ffffff"/>
        <w:spacing w:after="0"/>
        <w:ind w:left="720" w:firstLine="0"/>
        <w:rPr>
          <w:rStyle w:val="None"/>
          <w:outline w:val="0"/>
          <w:color w:val="000000"/>
          <w:u w:color="000000"/>
          <w14:textFill>
            <w14:solidFill>
              <w14:srgbClr w14:val="000000"/>
            </w14:solidFill>
          </w14:textFill>
        </w:rPr>
      </w:pPr>
    </w:p>
    <w:p>
      <w:pPr>
        <w:pStyle w:val="Normal (Web)"/>
        <w:shd w:val="clear" w:color="auto" w:fill="ffffff"/>
        <w:spacing w:before="0" w:after="0"/>
        <w:ind w:firstLine="720"/>
        <w:rPr>
          <w:rStyle w:val="Hyperlink.4"/>
        </w:rPr>
      </w:pPr>
      <w:r>
        <w:rPr>
          <w:rStyle w:val="Hyperlink.4"/>
          <w:rtl w:val="0"/>
          <w:lang w:val="en-US"/>
        </w:rPr>
        <w:t>In the</w:t>
      </w:r>
      <w:r>
        <w:rPr>
          <w:rStyle w:val="Hyperlink.4"/>
          <w:rtl w:val="0"/>
          <w:lang w:val="en-US"/>
        </w:rPr>
        <w:t> </w:t>
      </w:r>
      <w:r>
        <w:rPr>
          <w:rStyle w:val="None"/>
          <w:rFonts w:ascii="Calibri" w:hAnsi="Calibri"/>
          <w:b w:val="1"/>
          <w:bCs w:val="1"/>
          <w:outline w:val="0"/>
          <w:color w:val="000000"/>
          <w:sz w:val="22"/>
          <w:szCs w:val="22"/>
          <w:u w:color="000000"/>
          <w:rtl w:val="0"/>
          <w:lang w:val="en-US"/>
          <w14:textFill>
            <w14:solidFill>
              <w14:srgbClr w14:val="000000"/>
            </w14:solidFill>
          </w14:textFill>
        </w:rPr>
        <w:t>Signing &amp; Capabilities</w:t>
      </w:r>
      <w:r>
        <w:rPr>
          <w:rStyle w:val="Hyperlink.4"/>
          <w:rtl w:val="0"/>
          <w:lang w:val="en-US"/>
        </w:rPr>
        <w:t> </w:t>
      </w:r>
      <w:r>
        <w:rPr>
          <w:rStyle w:val="Hyperlink.4"/>
          <w:rtl w:val="0"/>
          <w:lang w:val="en-US"/>
        </w:rPr>
        <w:t>section:</w:t>
      </w:r>
    </w:p>
    <w:p>
      <w:pPr>
        <w:pStyle w:val="Body A"/>
        <w:shd w:val="clear" w:color="auto" w:fill="ffffff"/>
        <w:spacing w:after="0"/>
        <w:ind w:firstLine="720"/>
        <w:rPr>
          <w:rStyle w:val="None"/>
          <w:rFonts w:ascii="Roboto" w:cs="Roboto" w:hAnsi="Roboto" w:eastAsia="Roboto"/>
          <w:outline w:val="0"/>
          <w:color w:val="000000"/>
          <w:u w:color="000000"/>
          <w14:textFill>
            <w14:solidFill>
              <w14:srgbClr w14:val="000000"/>
            </w14:solidFill>
          </w14:textFill>
        </w:rPr>
      </w:pPr>
      <w:r>
        <w:rPr>
          <w:rStyle w:val="None"/>
          <w:rFonts w:ascii="Courier New" w:hAnsi="Courier New"/>
          <w:outline w:val="0"/>
          <w:color w:val="000000"/>
          <w:sz w:val="21"/>
          <w:szCs w:val="21"/>
          <w:u w:color="000000"/>
          <w:shd w:val="clear" w:color="auto" w:fill="c0c0c0"/>
          <w:rtl w:val="0"/>
          <w:lang w:val="en-US"/>
          <w14:textFill>
            <w14:solidFill>
              <w14:srgbClr w14:val="000000"/>
            </w14:solidFill>
          </w14:textFill>
        </w:rPr>
        <w:t>Automatically manage signing</w:t>
      </w:r>
    </w:p>
    <w:p>
      <w:pPr>
        <w:pStyle w:val="Normal (Web)"/>
        <w:shd w:val="clear" w:color="auto" w:fill="ffffff"/>
        <w:spacing w:before="0" w:after="0"/>
        <w:ind w:left="720" w:firstLine="0"/>
        <w:rPr>
          <w:rStyle w:val="Hyperlink.4"/>
        </w:rPr>
      </w:pPr>
      <w:r>
        <w:rPr>
          <w:rStyle w:val="Hyperlink.4"/>
          <w:rtl w:val="0"/>
          <w:lang w:val="en-US"/>
        </w:rPr>
        <w:t>Whether Xcode should automatically manage app signing and provisioning. This is set</w:t>
      </w:r>
      <w:r>
        <w:rPr>
          <w:rStyle w:val="Hyperlink.4"/>
          <w:rtl w:val="0"/>
          <w:lang w:val="en-US"/>
        </w:rPr>
        <w:t> </w:t>
      </w:r>
      <w:r>
        <w:rPr>
          <w:rStyle w:val="Hyperlink.4"/>
          <w:rtl w:val="0"/>
          <w:lang w:val="en-US"/>
        </w:rPr>
        <w:t>true</w:t>
      </w:r>
      <w:r>
        <w:rPr>
          <w:rStyle w:val="Hyperlink.4"/>
          <w:rtl w:val="0"/>
          <w:lang w:val="en-US"/>
        </w:rPr>
        <w:t> </w:t>
      </w:r>
      <w:r>
        <w:rPr>
          <w:rStyle w:val="Hyperlink.4"/>
          <w:rtl w:val="0"/>
          <w:lang w:val="en-US"/>
        </w:rPr>
        <w:t>by default, which should be sufficient for most apps. For more complex scenarios, see the</w:t>
      </w:r>
      <w:r>
        <w:rPr>
          <w:rStyle w:val="Hyperlink.4"/>
          <w:rtl w:val="0"/>
          <w:lang w:val="en-US"/>
        </w:rPr>
        <w:t> </w:t>
      </w:r>
      <w:r>
        <w:rPr>
          <w:rStyle w:val="Hyperlink.4"/>
        </w:rPr>
        <w:fldChar w:fldCharType="begin" w:fldLock="0"/>
      </w:r>
      <w:r>
        <w:rPr>
          <w:rStyle w:val="Hyperlink.4"/>
        </w:rPr>
        <w:instrText xml:space="preserve"> HYPERLINK "https://developer.apple.com/library/content/documentation/Security/Conceptual/CodeSigningGuide/Introduction/Introduction.html"</w:instrText>
      </w:r>
      <w:r>
        <w:rPr>
          <w:rStyle w:val="Hyperlink.4"/>
        </w:rPr>
        <w:fldChar w:fldCharType="separate" w:fldLock="0"/>
      </w:r>
      <w:r>
        <w:rPr>
          <w:rStyle w:val="Hyperlink.4"/>
          <w:rtl w:val="0"/>
          <w:lang w:val="en-US"/>
        </w:rPr>
        <w:t>Code Signing Guide</w:t>
      </w:r>
      <w:r>
        <w:rPr/>
        <w:fldChar w:fldCharType="end" w:fldLock="0"/>
      </w:r>
      <w:r>
        <w:rPr>
          <w:rStyle w:val="Hyperlink.4"/>
          <w:rtl w:val="0"/>
          <w:lang w:val="en-US"/>
        </w:rPr>
        <w:t>.</w:t>
      </w:r>
    </w:p>
    <w:p>
      <w:pPr>
        <w:pStyle w:val="Normal (Web)"/>
        <w:shd w:val="clear" w:color="auto" w:fill="ffffff"/>
        <w:spacing w:before="0" w:after="0"/>
        <w:ind w:left="720" w:firstLine="0"/>
        <w:rPr>
          <w:rStyle w:val="None"/>
          <w:rFonts w:ascii="Calibri" w:cs="Calibri" w:hAnsi="Calibri" w:eastAsia="Calibri"/>
          <w:outline w:val="0"/>
          <w:color w:val="000000"/>
          <w:sz w:val="22"/>
          <w:szCs w:val="22"/>
          <w:u w:color="000000"/>
          <w14:textFill>
            <w14:solidFill>
              <w14:srgbClr w14:val="000000"/>
            </w14:solidFill>
          </w14:textFill>
        </w:rPr>
      </w:pPr>
    </w:p>
    <w:p>
      <w:pPr>
        <w:pStyle w:val="Body A"/>
        <w:shd w:val="clear" w:color="auto" w:fill="ffffff"/>
        <w:spacing w:after="0"/>
        <w:ind w:firstLine="720"/>
        <w:rPr>
          <w:rStyle w:val="None"/>
          <w:rFonts w:ascii="Courier New" w:cs="Courier New" w:hAnsi="Courier New" w:eastAsia="Courier New"/>
          <w:outline w:val="0"/>
          <w:color w:val="000000"/>
          <w:sz w:val="21"/>
          <w:szCs w:val="21"/>
          <w:u w:color="000000"/>
          <w14:textFill>
            <w14:solidFill>
              <w14:srgbClr w14:val="000000"/>
            </w14:solidFill>
          </w14:textFill>
        </w:rPr>
      </w:pPr>
      <w:r>
        <w:rPr>
          <w:rStyle w:val="None"/>
          <w:rFonts w:ascii="Courier New" w:hAnsi="Courier New"/>
          <w:outline w:val="0"/>
          <w:color w:val="000000"/>
          <w:sz w:val="21"/>
          <w:szCs w:val="21"/>
          <w:u w:color="000000"/>
          <w:shd w:val="clear" w:color="auto" w:fill="c0c0c0"/>
          <w:rtl w:val="0"/>
          <w:lang w:val="en-US"/>
          <w14:textFill>
            <w14:solidFill>
              <w14:srgbClr w14:val="000000"/>
            </w14:solidFill>
          </w14:textFill>
        </w:rPr>
        <w:t>Team</w:t>
      </w:r>
    </w:p>
    <w:p>
      <w:pPr>
        <w:pStyle w:val="Body A"/>
        <w:shd w:val="clear" w:color="auto" w:fill="ffffff"/>
        <w:spacing w:after="0"/>
        <w:ind w:left="720" w:firstLine="0"/>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Select the team associated with your registered Apple Developer account. If required, select</w:t>
      </w:r>
      <w:r>
        <w:rPr>
          <w:rStyle w:val="None"/>
          <w:outline w:val="0"/>
          <w:color w:val="000000"/>
          <w:u w:color="000000"/>
          <w:rtl w:val="0"/>
          <w:lang w:val="en-US"/>
          <w14:textFill>
            <w14:solidFill>
              <w14:srgbClr w14:val="000000"/>
            </w14:solidFill>
          </w14:textFill>
        </w:rPr>
        <w:t> </w:t>
      </w:r>
      <w:r>
        <w:rPr>
          <w:rStyle w:val="None"/>
          <w:b w:val="1"/>
          <w:bCs w:val="1"/>
          <w:outline w:val="0"/>
          <w:color w:val="000000"/>
          <w:u w:color="000000"/>
          <w:rtl w:val="0"/>
          <w:lang w:val="en-US"/>
          <w14:textFill>
            <w14:solidFill>
              <w14:srgbClr w14:val="000000"/>
            </w14:solidFill>
          </w14:textFill>
        </w:rPr>
        <w:t>Add Account</w:t>
      </w:r>
      <w:r>
        <w:rPr>
          <w:rStyle w:val="None"/>
          <w:b w:val="1"/>
          <w:bCs w:val="1"/>
          <w:outline w:val="0"/>
          <w:color w:val="000000"/>
          <w:u w:color="000000"/>
          <w:rtl w:val="0"/>
          <w:lang w:val="en-US"/>
          <w14:textFill>
            <w14:solidFill>
              <w14:srgbClr w14:val="000000"/>
            </w14:solidFill>
          </w14:textFill>
        </w:rPr>
        <w:t>…</w:t>
      </w:r>
      <w:r>
        <w:rPr>
          <w:rStyle w:val="None"/>
          <w:outline w:val="0"/>
          <w:color w:val="000000"/>
          <w:u w:color="000000"/>
          <w:rtl w:val="0"/>
          <w:lang w:val="en-US"/>
          <w14:textFill>
            <w14:solidFill>
              <w14:srgbClr w14:val="000000"/>
            </w14:solidFill>
          </w14:textFill>
        </w:rPr>
        <w:t>, then update this setting.</w:t>
      </w:r>
    </w:p>
    <w:p>
      <w:pPr>
        <w:pStyle w:val="Normal (Web)"/>
        <w:shd w:val="clear" w:color="auto" w:fill="ffffff"/>
        <w:spacing w:before="0" w:after="0"/>
        <w:ind w:firstLine="720"/>
        <w:rPr>
          <w:rStyle w:val="Hyperlink.4"/>
        </w:rPr>
      </w:pPr>
      <w:r>
        <w:rPr>
          <w:rStyle w:val="Hyperlink.4"/>
          <w:rtl w:val="0"/>
          <w:lang w:val="en-US"/>
        </w:rPr>
        <w:t>In the</w:t>
      </w:r>
      <w:r>
        <w:rPr>
          <w:rStyle w:val="Hyperlink.4"/>
          <w:rtl w:val="0"/>
          <w:lang w:val="en-US"/>
        </w:rPr>
        <w:t> </w:t>
      </w:r>
      <w:r>
        <w:rPr>
          <w:rStyle w:val="None"/>
          <w:rFonts w:ascii="Calibri" w:hAnsi="Calibri"/>
          <w:b w:val="1"/>
          <w:bCs w:val="1"/>
          <w:outline w:val="0"/>
          <w:color w:val="000000"/>
          <w:sz w:val="22"/>
          <w:szCs w:val="22"/>
          <w:u w:color="000000"/>
          <w:rtl w:val="0"/>
          <w:lang w:val="en-US"/>
          <w14:textFill>
            <w14:solidFill>
              <w14:srgbClr w14:val="000000"/>
            </w14:solidFill>
          </w14:textFill>
        </w:rPr>
        <w:t>Build Settings</w:t>
      </w:r>
      <w:r>
        <w:rPr>
          <w:rStyle w:val="Hyperlink.4"/>
          <w:rtl w:val="0"/>
          <w:lang w:val="en-US"/>
        </w:rPr>
        <w:t> </w:t>
      </w:r>
      <w:r>
        <w:rPr>
          <w:rStyle w:val="Hyperlink.4"/>
          <w:rtl w:val="0"/>
          <w:lang w:val="en-US"/>
        </w:rPr>
        <w:t>section:</w:t>
      </w:r>
    </w:p>
    <w:p>
      <w:pPr>
        <w:pStyle w:val="Normal (Web)"/>
        <w:shd w:val="clear" w:color="auto" w:fill="ffffff"/>
        <w:spacing w:before="0" w:after="0"/>
        <w:ind w:firstLine="720"/>
        <w:rPr>
          <w:rStyle w:val="None"/>
          <w:rFonts w:ascii="Calibri" w:cs="Calibri" w:hAnsi="Calibri" w:eastAsia="Calibri"/>
          <w:outline w:val="0"/>
          <w:color w:val="000000"/>
          <w:sz w:val="22"/>
          <w:szCs w:val="22"/>
          <w:u w:color="000000"/>
          <w14:textFill>
            <w14:solidFill>
              <w14:srgbClr w14:val="000000"/>
            </w14:solidFill>
          </w14:textFill>
        </w:rPr>
      </w:pPr>
    </w:p>
    <w:p>
      <w:pPr>
        <w:pStyle w:val="Body A"/>
        <w:shd w:val="clear" w:color="auto" w:fill="ffffff"/>
        <w:spacing w:after="0"/>
        <w:ind w:firstLine="720"/>
        <w:rPr>
          <w:rStyle w:val="None"/>
          <w:rFonts w:ascii="Roboto" w:cs="Roboto" w:hAnsi="Roboto" w:eastAsia="Roboto"/>
          <w:outline w:val="0"/>
          <w:color w:val="000000"/>
          <w:u w:color="000000"/>
          <w14:textFill>
            <w14:solidFill>
              <w14:srgbClr w14:val="000000"/>
            </w14:solidFill>
          </w14:textFill>
        </w:rPr>
      </w:pPr>
      <w:r>
        <w:rPr>
          <w:rStyle w:val="None"/>
          <w:rFonts w:ascii="Courier New" w:hAnsi="Courier New"/>
          <w:outline w:val="0"/>
          <w:color w:val="000000"/>
          <w:sz w:val="21"/>
          <w:szCs w:val="21"/>
          <w:u w:color="000000"/>
          <w:shd w:val="clear" w:color="auto" w:fill="c0c0c0"/>
          <w:rtl w:val="0"/>
          <w:lang w:val="en-US"/>
          <w14:textFill>
            <w14:solidFill>
              <w14:srgbClr w14:val="000000"/>
            </w14:solidFill>
          </w14:textFill>
        </w:rPr>
        <w:t>iOS Deployment Target</w:t>
      </w:r>
    </w:p>
    <w:p>
      <w:pPr>
        <w:pStyle w:val="Normal (Web)"/>
        <w:shd w:val="clear" w:color="auto" w:fill="ffffff"/>
        <w:spacing w:before="0" w:after="0"/>
        <w:ind w:left="720" w:firstLine="0"/>
        <w:rPr>
          <w:rStyle w:val="Hyperlink.4"/>
        </w:rPr>
      </w:pPr>
      <w:r>
        <w:rPr>
          <w:rStyle w:val="Hyperlink.4"/>
          <w:rtl w:val="0"/>
          <w:lang w:val="en-US"/>
        </w:rPr>
        <w:t>The minimum iOS version that your app supports. Flutter supports iOS 9.0 and later. If your app or plugins include Objective-C or Swift code that makes use of APIs newer than iOS 9, update this setting to the highest required version.</w:t>
      </w:r>
    </w:p>
    <w:p>
      <w:pPr>
        <w:pStyle w:val="Normal (Web)"/>
        <w:shd w:val="clear" w:color="auto" w:fill="ffffff"/>
        <w:spacing w:before="0" w:after="0"/>
        <w:ind w:firstLine="720"/>
        <w:rPr>
          <w:rStyle w:val="Hyperlink.4"/>
        </w:rPr>
      </w:pPr>
      <w:r>
        <w:rPr>
          <w:rStyle w:val="Hyperlink.4"/>
          <w:rtl w:val="0"/>
          <w:lang w:val="en-US"/>
        </w:rPr>
        <w:t>The</w:t>
      </w:r>
      <w:r>
        <w:rPr>
          <w:rStyle w:val="Hyperlink.4"/>
          <w:rtl w:val="0"/>
          <w:lang w:val="en-US"/>
        </w:rPr>
        <w:t> </w:t>
      </w:r>
      <w:r>
        <w:rPr>
          <w:rStyle w:val="None"/>
          <w:rFonts w:ascii="Calibri" w:hAnsi="Calibri"/>
          <w:b w:val="1"/>
          <w:bCs w:val="1"/>
          <w:outline w:val="0"/>
          <w:color w:val="000000"/>
          <w:sz w:val="22"/>
          <w:szCs w:val="22"/>
          <w:u w:color="000000"/>
          <w:rtl w:val="0"/>
          <w:lang w:val="en-US"/>
          <w14:textFill>
            <w14:solidFill>
              <w14:srgbClr w14:val="000000"/>
            </w14:solidFill>
          </w14:textFill>
        </w:rPr>
        <w:t>General</w:t>
      </w:r>
      <w:r>
        <w:rPr>
          <w:rStyle w:val="Hyperlink.4"/>
          <w:rtl w:val="0"/>
          <w:lang w:val="en-US"/>
        </w:rPr>
        <w:t> </w:t>
      </w:r>
      <w:r>
        <w:rPr>
          <w:rStyle w:val="Hyperlink.4"/>
          <w:rtl w:val="0"/>
          <w:lang w:val="en-US"/>
        </w:rPr>
        <w:t>tab of your project settings should resemble the following:</w:t>
      </w:r>
    </w:p>
    <w:p>
      <w:pPr>
        <w:pStyle w:val="Normal (Web)"/>
        <w:shd w:val="clear" w:color="auto" w:fill="ffffff"/>
        <w:spacing w:before="0"/>
        <w:ind w:firstLine="720"/>
        <w:rPr>
          <w:rStyle w:val="None"/>
          <w:rFonts w:ascii="Calibri" w:cs="Calibri" w:hAnsi="Calibri" w:eastAsia="Calibri"/>
          <w:outline w:val="0"/>
          <w:color w:val="4a4a4a"/>
          <w:sz w:val="22"/>
          <w:szCs w:val="22"/>
          <w:u w:color="4a4a4a"/>
          <w14:textFill>
            <w14:solidFill>
              <w14:srgbClr w14:val="4A4A4A"/>
            </w14:solidFill>
          </w14:textFill>
        </w:rPr>
      </w:pPr>
      <w:r>
        <w:rPr>
          <w:rStyle w:val="None A"/>
        </w:rPr>
        <w:drawing xmlns:a="http://schemas.openxmlformats.org/drawingml/2006/main">
          <wp:inline distT="0" distB="0" distL="0" distR="0">
            <wp:extent cx="6007101" cy="4349751"/>
            <wp:effectExtent l="0" t="0" r="0" b="0"/>
            <wp:docPr id="1073741843" name="officeArt object" descr="Xcode Project Settings"/>
            <wp:cNvGraphicFramePr/>
            <a:graphic xmlns:a="http://schemas.openxmlformats.org/drawingml/2006/main">
              <a:graphicData uri="http://schemas.openxmlformats.org/drawingml/2006/picture">
                <pic:pic xmlns:pic="http://schemas.openxmlformats.org/drawingml/2006/picture">
                  <pic:nvPicPr>
                    <pic:cNvPr id="1073741843" name="Xcode Project Settings" descr="Xcode Project Settings"/>
                    <pic:cNvPicPr>
                      <a:picLocks noChangeAspect="1"/>
                    </pic:cNvPicPr>
                  </pic:nvPicPr>
                  <pic:blipFill>
                    <a:blip r:embed="rId22">
                      <a:extLst/>
                    </a:blip>
                    <a:srcRect l="4778" t="4319" r="4834" b="8640"/>
                    <a:stretch>
                      <a:fillRect/>
                    </a:stretch>
                  </pic:blipFill>
                  <pic:spPr>
                    <a:xfrm>
                      <a:off x="0" y="0"/>
                      <a:ext cx="6007101" cy="4349751"/>
                    </a:xfrm>
                    <a:prstGeom prst="rect">
                      <a:avLst/>
                    </a:prstGeom>
                    <a:ln w="12700" cap="flat">
                      <a:noFill/>
                      <a:miter lim="400000"/>
                    </a:ln>
                    <a:effectLst/>
                  </pic:spPr>
                </pic:pic>
              </a:graphicData>
            </a:graphic>
          </wp:inline>
        </w:drawing>
      </w:r>
    </w:p>
    <w:p>
      <w:pPr>
        <w:pStyle w:val="paragraph"/>
        <w:spacing w:before="0" w:after="0"/>
        <w:rPr>
          <w:rStyle w:val="None"/>
          <w:rFonts w:ascii="Calibri" w:cs="Calibri" w:hAnsi="Calibri" w:eastAsia="Calibri"/>
          <w:sz w:val="22"/>
          <w:szCs w:val="22"/>
        </w:rPr>
      </w:pPr>
    </w:p>
    <w:p>
      <w:pPr>
        <w:pStyle w:val="Body A"/>
        <w:shd w:val="clear" w:color="auto" w:fill="ffffff"/>
        <w:spacing w:after="100" w:line="240" w:lineRule="auto"/>
        <w:ind w:firstLine="720"/>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Finally, create a build archive:</w:t>
      </w:r>
    </w:p>
    <w:p>
      <w:pPr>
        <w:pStyle w:val="Body A"/>
        <w:shd w:val="clear" w:color="auto" w:fill="ffffff"/>
        <w:spacing w:after="100" w:line="240" w:lineRule="auto"/>
        <w:ind w:left="720" w:firstLine="720"/>
        <w:rPr>
          <w:rStyle w:val="None"/>
          <w:outline w:val="0"/>
          <w:color w:val="4a4a4a"/>
          <w:u w:color="4a4a4a"/>
          <w14:textFill>
            <w14:solidFill>
              <w14:srgbClr w14:val="4A4A4A"/>
            </w14:solidFill>
          </w14:textFill>
        </w:rPr>
      </w:pPr>
      <w:r>
        <w:rPr>
          <w:rStyle w:val="None"/>
          <w:outline w:val="0"/>
          <w:color w:val="000000"/>
          <w:u w:color="000000"/>
          <w:rtl w:val="0"/>
          <w:lang w:val="de-DE"/>
          <w14:textFill>
            <w14:solidFill>
              <w14:srgbClr w14:val="000000"/>
            </w14:solidFill>
          </w14:textFill>
        </w:rPr>
        <w:t>Run</w:t>
      </w:r>
      <w:r>
        <w:rPr>
          <w:rStyle w:val="None"/>
          <w:rFonts w:ascii="Roboto" w:cs="Roboto" w:hAnsi="Roboto" w:eastAsia="Roboto"/>
          <w:outline w:val="0"/>
          <w:color w:val="4a4a4a"/>
          <w:sz w:val="24"/>
          <w:szCs w:val="24"/>
          <w:u w:color="4a4a4a"/>
          <w:rtl w:val="0"/>
          <w:lang w:val="en-US"/>
          <w14:textFill>
            <w14:solidFill>
              <w14:srgbClr w14:val="4A4A4A"/>
            </w14:solidFill>
          </w14:textFill>
        </w:rPr>
        <w:t> </w:t>
      </w:r>
      <w:r>
        <w:rPr>
          <w:rStyle w:val="None"/>
          <w:rFonts w:ascii="Courier New" w:hAnsi="Courier New"/>
          <w:outline w:val="0"/>
          <w:color w:val="000000"/>
          <w:sz w:val="20"/>
          <w:szCs w:val="20"/>
          <w:u w:color="000000"/>
          <w:shd w:val="clear" w:color="auto" w:fill="c0c0c0"/>
          <w:rtl w:val="0"/>
          <w:lang w:val="en-US"/>
          <w14:textFill>
            <w14:solidFill>
              <w14:srgbClr w14:val="000000"/>
            </w14:solidFill>
          </w14:textFill>
        </w:rPr>
        <w:t>flutter build ipa</w:t>
      </w:r>
      <w:r>
        <w:rPr>
          <w:rStyle w:val="None"/>
          <w:rFonts w:ascii="Roboto" w:cs="Roboto" w:hAnsi="Roboto" w:eastAsia="Roboto"/>
          <w:outline w:val="0"/>
          <w:color w:val="000000"/>
          <w:sz w:val="24"/>
          <w:szCs w:val="24"/>
          <w:u w:color="000000"/>
          <w:rtl w:val="0"/>
          <w:lang w:val="en-US"/>
          <w14:textFill>
            <w14:solidFill>
              <w14:srgbClr w14:val="000000"/>
            </w14:solidFill>
          </w14:textFill>
        </w:rPr>
        <w:t> </w:t>
      </w:r>
      <w:r>
        <w:rPr>
          <w:rStyle w:val="None"/>
          <w:outline w:val="0"/>
          <w:color w:val="000000"/>
          <w:u w:color="000000"/>
          <w:rtl w:val="0"/>
          <w:lang w:val="en-US"/>
          <w14:textFill>
            <w14:solidFill>
              <w14:srgbClr w14:val="000000"/>
            </w14:solidFill>
          </w14:textFill>
        </w:rPr>
        <w:t>to produce a build archive to run on real device.</w:t>
      </w:r>
    </w:p>
    <w:p>
      <w:pPr>
        <w:pStyle w:val="Normal (Web)"/>
        <w:shd w:val="clear" w:color="auto" w:fill="ffffff"/>
        <w:spacing w:before="0"/>
        <w:ind w:left="720" w:firstLine="0"/>
        <w:rPr>
          <w:rStyle w:val="Hyperlink.4"/>
        </w:rPr>
      </w:pPr>
      <w:r>
        <w:rPr>
          <w:rStyle w:val="Hyperlink.4"/>
          <w:rtl w:val="0"/>
          <w:lang w:val="en-US"/>
        </w:rPr>
        <w:t>Open</w:t>
      </w:r>
      <w:r>
        <w:rPr>
          <w:rStyle w:val="None"/>
          <w:rFonts w:ascii="Calibri" w:hAnsi="Calibri" w:hint="default"/>
          <w:outline w:val="0"/>
          <w:color w:val="4a4a4a"/>
          <w:sz w:val="22"/>
          <w:szCs w:val="22"/>
          <w:u w:color="4a4a4a"/>
          <w:rtl w:val="0"/>
          <w:lang w:val="en-US"/>
          <w14:textFill>
            <w14:solidFill>
              <w14:srgbClr w14:val="4A4A4A"/>
            </w14:solidFill>
          </w14:textFill>
        </w:rPr>
        <w:t> </w:t>
      </w:r>
      <w:r>
        <w:rPr>
          <w:rStyle w:val="None"/>
          <w:rFonts w:ascii="Courier New" w:hAnsi="Courier New"/>
          <w:outline w:val="0"/>
          <w:color w:val="000000"/>
          <w:sz w:val="21"/>
          <w:szCs w:val="21"/>
          <w:u w:color="000000"/>
          <w:shd w:val="clear" w:color="auto" w:fill="c0c0c0"/>
          <w:rtl w:val="0"/>
          <w:lang w:val="en-US"/>
          <w14:textFill>
            <w14:solidFill>
              <w14:srgbClr w14:val="000000"/>
            </w14:solidFill>
          </w14:textFill>
        </w:rPr>
        <w:t>build/ios/archive/MyApp.xcarchive</w:t>
      </w:r>
      <w:r>
        <w:rPr>
          <w:rStyle w:val="None"/>
          <w:rFonts w:ascii="Roboto" w:cs="Roboto" w:hAnsi="Roboto" w:eastAsia="Roboto"/>
          <w:outline w:val="0"/>
          <w:color w:val="000000"/>
          <w:u w:color="000000"/>
          <w:rtl w:val="0"/>
          <w:lang w:val="en-US"/>
          <w14:textFill>
            <w14:solidFill>
              <w14:srgbClr w14:val="000000"/>
            </w14:solidFill>
          </w14:textFill>
        </w:rPr>
        <w:t> </w:t>
      </w:r>
      <w:r>
        <w:rPr>
          <w:rStyle w:val="Hyperlink.4"/>
          <w:rtl w:val="0"/>
          <w:lang w:val="en-US"/>
        </w:rPr>
        <w:t>in Xcode. Click the</w:t>
      </w:r>
      <w:r>
        <w:rPr>
          <w:rStyle w:val="Hyperlink.4"/>
          <w:rtl w:val="0"/>
          <w:lang w:val="en-US"/>
        </w:rPr>
        <w:t> </w:t>
      </w:r>
      <w:r>
        <w:rPr>
          <w:rStyle w:val="None"/>
          <w:rFonts w:ascii="Calibri" w:hAnsi="Calibri"/>
          <w:b w:val="1"/>
          <w:bCs w:val="1"/>
          <w:outline w:val="0"/>
          <w:color w:val="000000"/>
          <w:sz w:val="22"/>
          <w:szCs w:val="22"/>
          <w:u w:color="000000"/>
          <w:rtl w:val="0"/>
          <w:lang w:val="en-US"/>
          <w14:textFill>
            <w14:solidFill>
              <w14:srgbClr w14:val="000000"/>
            </w14:solidFill>
          </w14:textFill>
        </w:rPr>
        <w:t>Validate App</w:t>
      </w:r>
      <w:r>
        <w:rPr>
          <w:rStyle w:val="Hyperlink.4"/>
          <w:rtl w:val="0"/>
          <w:lang w:val="en-US"/>
        </w:rPr>
        <w:t> </w:t>
      </w:r>
      <w:r>
        <w:rPr>
          <w:rStyle w:val="Hyperlink.4"/>
          <w:rtl w:val="0"/>
          <w:lang w:val="en-US"/>
        </w:rPr>
        <w:t xml:space="preserve">button. If any issues are reported, address them and produce another build. </w:t>
      </w:r>
    </w:p>
    <w:p>
      <w:pPr>
        <w:pStyle w:val="Normal (Web)"/>
        <w:shd w:val="clear" w:color="auto" w:fill="ffffff"/>
        <w:spacing w:before="0"/>
        <w:ind w:left="720" w:firstLine="720"/>
        <w:rPr>
          <w:rStyle w:val="Hyperlink.4"/>
        </w:rPr>
      </w:pPr>
      <w:r>
        <w:rPr>
          <w:rStyle w:val="None"/>
          <w:rFonts w:ascii="Calibri" w:hAnsi="Calibri"/>
          <w:outline w:val="0"/>
          <w:color w:val="4a4a4a"/>
          <w:sz w:val="22"/>
          <w:szCs w:val="22"/>
          <w:u w:color="4a4a4a"/>
          <w:rtl w:val="0"/>
          <w:lang w:val="en-US"/>
          <w14:textFill>
            <w14:solidFill>
              <w14:srgbClr w14:val="4A4A4A"/>
            </w14:solidFill>
          </w14:textFill>
        </w:rPr>
        <w:t xml:space="preserve">Run </w:t>
      </w:r>
      <w:r>
        <w:rPr>
          <w:rStyle w:val="None"/>
          <w:rFonts w:ascii="Courier New" w:hAnsi="Courier New"/>
          <w:outline w:val="0"/>
          <w:color w:val="000000"/>
          <w:sz w:val="20"/>
          <w:szCs w:val="20"/>
          <w:u w:color="000000"/>
          <w:shd w:val="clear" w:color="auto" w:fill="c0c0c0"/>
          <w:rtl w:val="0"/>
          <w:lang w:val="en-US"/>
          <w14:textFill>
            <w14:solidFill>
              <w14:srgbClr w14:val="000000"/>
            </w14:solidFill>
          </w14:textFill>
        </w:rPr>
        <w:t>flutter build ios --simulator --flavor dev</w:t>
      </w:r>
      <w:r>
        <w:rPr>
          <w:rStyle w:val="None"/>
          <w:outline w:val="0"/>
          <w:color w:val="000000"/>
          <w:u w:color="000000"/>
          <w:rtl w:val="0"/>
          <w:lang w:val="en-US"/>
          <w14:textFill>
            <w14:solidFill>
              <w14:srgbClr w14:val="000000"/>
            </w14:solidFill>
          </w14:textFill>
        </w:rPr>
        <w:t xml:space="preserve"> </w:t>
      </w:r>
      <w:r>
        <w:rPr>
          <w:rStyle w:val="Hyperlink.4"/>
          <w:rtl w:val="0"/>
          <w:lang w:val="en-US"/>
        </w:rPr>
        <w:t>to produce a build archive which will run on simulator.</w:t>
      </w:r>
    </w:p>
    <w:p>
      <w:pPr>
        <w:pStyle w:val="Body A"/>
        <w:shd w:val="clear" w:color="auto" w:fill="ffffff"/>
        <w:spacing w:after="100" w:line="240" w:lineRule="auto"/>
        <w:rPr>
          <w:rStyle w:val="None"/>
          <w:rFonts w:ascii="Roboto" w:cs="Roboto" w:hAnsi="Roboto" w:eastAsia="Roboto"/>
          <w:outline w:val="0"/>
          <w:color w:val="4a4a4a"/>
          <w:sz w:val="24"/>
          <w:szCs w:val="24"/>
          <w:u w:color="4a4a4a"/>
          <w14:textFill>
            <w14:solidFill>
              <w14:srgbClr w14:val="4A4A4A"/>
            </w14:solidFill>
          </w14:textFill>
        </w:rPr>
      </w:pPr>
      <w:r>
        <w:rPr>
          <w:rStyle w:val="None"/>
          <w:rFonts w:ascii="Roboto" w:cs="Roboto" w:hAnsi="Roboto" w:eastAsia="Roboto"/>
          <w:outline w:val="0"/>
          <w:color w:val="4a4a4a"/>
          <w:sz w:val="24"/>
          <w:szCs w:val="24"/>
          <w:u w:color="4a4a4a"/>
          <w14:textFill>
            <w14:solidFill>
              <w14:srgbClr w14:val="4A4A4A"/>
            </w14:solidFill>
          </w14:textFill>
        </w:rPr>
        <w:tab/>
      </w:r>
      <w:r>
        <w:rPr>
          <w:rStyle w:val="None A"/>
        </w:rPr>
        <w:drawing xmlns:a="http://schemas.openxmlformats.org/drawingml/2006/main">
          <wp:inline distT="0" distB="0" distL="0" distR="0">
            <wp:extent cx="5998210" cy="3095625"/>
            <wp:effectExtent l="0" t="0" r="0" b="0"/>
            <wp:docPr id="1073741844" name="officeArt object" descr="Picture 12"/>
            <wp:cNvGraphicFramePr/>
            <a:graphic xmlns:a="http://schemas.openxmlformats.org/drawingml/2006/main">
              <a:graphicData uri="http://schemas.openxmlformats.org/drawingml/2006/picture">
                <pic:pic xmlns:pic="http://schemas.openxmlformats.org/drawingml/2006/picture">
                  <pic:nvPicPr>
                    <pic:cNvPr id="1073741844" name="Picture 12" descr="Picture 12"/>
                    <pic:cNvPicPr>
                      <a:picLocks noChangeAspect="1"/>
                    </pic:cNvPicPr>
                  </pic:nvPicPr>
                  <pic:blipFill>
                    <a:blip r:embed="rId23">
                      <a:extLst/>
                    </a:blip>
                    <a:stretch>
                      <a:fillRect/>
                    </a:stretch>
                  </pic:blipFill>
                  <pic:spPr>
                    <a:xfrm>
                      <a:off x="0" y="0"/>
                      <a:ext cx="5998210" cy="3095625"/>
                    </a:xfrm>
                    <a:prstGeom prst="rect">
                      <a:avLst/>
                    </a:prstGeom>
                    <a:ln w="12700" cap="flat">
                      <a:noFill/>
                      <a:miter lim="400000"/>
                    </a:ln>
                    <a:effectLst/>
                  </pic:spPr>
                </pic:pic>
              </a:graphicData>
            </a:graphic>
          </wp:inline>
        </w:drawing>
      </w:r>
    </w:p>
    <w:p>
      <w:pPr>
        <w:pStyle w:val="paragraph"/>
        <w:spacing w:before="0" w:after="0"/>
        <w:ind w:firstLine="720"/>
        <w:rPr>
          <w:rStyle w:val="None"/>
          <w:rFonts w:ascii="Calibri" w:cs="Calibri" w:hAnsi="Calibri" w:eastAsia="Calibri"/>
          <w:sz w:val="22"/>
          <w:szCs w:val="22"/>
        </w:rPr>
      </w:pPr>
      <w:r>
        <w:rPr>
          <w:rStyle w:val="None"/>
          <w:rFonts w:ascii="Calibri" w:hAnsi="Calibri"/>
          <w:sz w:val="22"/>
          <w:szCs w:val="22"/>
          <w:rtl w:val="0"/>
          <w:lang w:val="en-US"/>
        </w:rPr>
        <w:t>If you have any doubts please go through below URLs:</w:t>
      </w:r>
    </w:p>
    <w:p>
      <w:pPr>
        <w:pStyle w:val="paragraph"/>
        <w:numPr>
          <w:ilvl w:val="0"/>
          <w:numId w:val="53"/>
        </w:numPr>
        <w:bidi w:val="0"/>
        <w:spacing w:before="0" w:after="0"/>
        <w:ind w:right="0"/>
        <w:jc w:val="left"/>
        <w:rPr>
          <w:rFonts w:ascii="Calibri" w:cs="Calibri" w:hAnsi="Calibri" w:eastAsia="Calibri"/>
          <w:sz w:val="22"/>
          <w:szCs w:val="22"/>
          <w:rtl w:val="0"/>
        </w:rPr>
      </w:pPr>
      <w:r>
        <w:rPr>
          <w:rStyle w:val="Hyperlink.0"/>
          <w:rFonts w:ascii="Calibri" w:cs="Calibri" w:hAnsi="Calibri" w:eastAsia="Calibri"/>
          <w:sz w:val="22"/>
          <w:szCs w:val="22"/>
        </w:rPr>
        <w:fldChar w:fldCharType="begin" w:fldLock="0"/>
      </w:r>
      <w:r>
        <w:rPr>
          <w:rStyle w:val="Hyperlink.0"/>
          <w:rFonts w:ascii="Calibri" w:cs="Calibri" w:hAnsi="Calibri" w:eastAsia="Calibri"/>
          <w:sz w:val="22"/>
          <w:szCs w:val="22"/>
        </w:rPr>
        <w:instrText xml:space="preserve"> HYPERLINK "https://www.chwe.at/2020/10/flutter-flavors/"</w:instrText>
      </w:r>
      <w:r>
        <w:rPr>
          <w:rStyle w:val="Hyperlink.0"/>
          <w:rFonts w:ascii="Calibri" w:cs="Calibri" w:hAnsi="Calibri" w:eastAsia="Calibri"/>
          <w:sz w:val="22"/>
          <w:szCs w:val="22"/>
        </w:rPr>
        <w:fldChar w:fldCharType="separate" w:fldLock="0"/>
      </w:r>
      <w:r>
        <w:rPr>
          <w:rStyle w:val="Hyperlink.0"/>
          <w:rFonts w:ascii="Calibri" w:hAnsi="Calibri"/>
          <w:sz w:val="22"/>
          <w:szCs w:val="22"/>
          <w:rtl w:val="0"/>
          <w:lang w:val="en-US"/>
        </w:rPr>
        <w:t>https://www.chwe.at/2020/10/flutter-flavors/</w:t>
      </w:r>
      <w:r>
        <w:rPr>
          <w:rFonts w:ascii="Calibri" w:cs="Calibri" w:hAnsi="Calibri" w:eastAsia="Calibri"/>
          <w:sz w:val="22"/>
          <w:szCs w:val="22"/>
        </w:rPr>
        <w:fldChar w:fldCharType="end" w:fldLock="0"/>
      </w:r>
    </w:p>
    <w:p>
      <w:pPr>
        <w:pStyle w:val="paragraph"/>
        <w:numPr>
          <w:ilvl w:val="0"/>
          <w:numId w:val="53"/>
        </w:numPr>
        <w:bidi w:val="0"/>
        <w:spacing w:before="0" w:after="0"/>
        <w:ind w:right="0"/>
        <w:jc w:val="left"/>
        <w:rPr>
          <w:rFonts w:ascii="Calibri" w:cs="Calibri" w:hAnsi="Calibri" w:eastAsia="Calibri"/>
          <w:sz w:val="22"/>
          <w:szCs w:val="22"/>
          <w:rtl w:val="0"/>
        </w:rPr>
      </w:pPr>
      <w:r>
        <w:rPr>
          <w:rStyle w:val="Hyperlink.0"/>
          <w:rFonts w:ascii="Calibri" w:cs="Calibri" w:hAnsi="Calibri" w:eastAsia="Calibri"/>
          <w:sz w:val="22"/>
          <w:szCs w:val="22"/>
        </w:rPr>
        <w:fldChar w:fldCharType="begin" w:fldLock="0"/>
      </w:r>
      <w:r>
        <w:rPr>
          <w:rStyle w:val="Hyperlink.0"/>
          <w:rFonts w:ascii="Calibri" w:cs="Calibri" w:hAnsi="Calibri" w:eastAsia="Calibri"/>
          <w:sz w:val="22"/>
          <w:szCs w:val="22"/>
        </w:rPr>
        <w:instrText xml:space="preserve"> HYPERLINK "https://docs.flutter.dev/deployment/ios"</w:instrText>
      </w:r>
      <w:r>
        <w:rPr>
          <w:rStyle w:val="Hyperlink.0"/>
          <w:rFonts w:ascii="Calibri" w:cs="Calibri" w:hAnsi="Calibri" w:eastAsia="Calibri"/>
          <w:sz w:val="22"/>
          <w:szCs w:val="22"/>
        </w:rPr>
        <w:fldChar w:fldCharType="separate" w:fldLock="0"/>
      </w:r>
      <w:r>
        <w:rPr>
          <w:rStyle w:val="Hyperlink.0"/>
          <w:rFonts w:ascii="Calibri" w:hAnsi="Calibri"/>
          <w:sz w:val="22"/>
          <w:szCs w:val="22"/>
          <w:rtl w:val="0"/>
          <w:lang w:val="en-US"/>
        </w:rPr>
        <w:t>https://docs.flutter.dev/deployment/ios</w:t>
      </w:r>
      <w:r>
        <w:rPr>
          <w:rFonts w:ascii="Calibri" w:cs="Calibri" w:hAnsi="Calibri" w:eastAsia="Calibri"/>
          <w:sz w:val="22"/>
          <w:szCs w:val="22"/>
        </w:rPr>
        <w:fldChar w:fldCharType="end" w:fldLock="0"/>
      </w:r>
    </w:p>
    <w:p>
      <w:pPr>
        <w:pStyle w:val="paragraph"/>
        <w:spacing w:before="0" w:after="0"/>
        <w:rPr>
          <w:rStyle w:val="None"/>
          <w:rFonts w:ascii="Calibri" w:cs="Calibri" w:hAnsi="Calibri" w:eastAsia="Calibri"/>
          <w:sz w:val="22"/>
          <w:szCs w:val="22"/>
        </w:rPr>
      </w:pPr>
    </w:p>
    <w:p>
      <w:pPr>
        <w:pStyle w:val="paragraph"/>
        <w:spacing w:before="0" w:after="0"/>
        <w:ind w:firstLine="720"/>
        <w:rPr>
          <w:rStyle w:val="None"/>
          <w:rFonts w:ascii="Calibri" w:cs="Calibri" w:hAnsi="Calibri" w:eastAsia="Calibri"/>
          <w:b w:val="1"/>
          <w:bCs w:val="1"/>
          <w:sz w:val="22"/>
          <w:szCs w:val="22"/>
        </w:rPr>
      </w:pPr>
      <w:r>
        <w:rPr>
          <w:rStyle w:val="None"/>
          <w:rFonts w:ascii="Calibri" w:hAnsi="Calibri"/>
          <w:b w:val="1"/>
          <w:bCs w:val="1"/>
          <w:sz w:val="22"/>
          <w:szCs w:val="22"/>
          <w:rtl w:val="0"/>
          <w:lang w:val="en-US"/>
        </w:rPr>
        <w:t xml:space="preserve">14.2: For Native apps: </w:t>
      </w:r>
    </w:p>
    <w:p>
      <w:pPr>
        <w:pStyle w:val="Body A"/>
        <w:shd w:val="clear" w:color="auto" w:fill="ffffff"/>
        <w:spacing w:after="150" w:line="384" w:lineRule="atLeast"/>
        <w:ind w:left="720" w:firstLine="0"/>
        <w:rPr>
          <w:rStyle w:val="None A"/>
        </w:rPr>
      </w:pPr>
      <w:r>
        <w:rPr>
          <w:rStyle w:val="None A"/>
          <w:rtl w:val="0"/>
          <w:lang w:val="en-US"/>
        </w:rPr>
        <w:t>Apple allows app distribution for testing on registered devices using an</w:t>
      </w:r>
      <w:r>
        <w:rPr>
          <w:rStyle w:val="None A"/>
          <w:rtl w:val="0"/>
          <w:lang w:val="en-US"/>
        </w:rPr>
        <w:t> </w:t>
      </w:r>
      <w:r>
        <w:rPr>
          <w:rStyle w:val="None A"/>
          <w:rtl w:val="0"/>
          <w:lang w:val="en-US"/>
        </w:rPr>
        <w:t>Ad-Hoc</w:t>
      </w:r>
      <w:r>
        <w:rPr>
          <w:rStyle w:val="None A"/>
          <w:rtl w:val="0"/>
          <w:lang w:val="en-US"/>
        </w:rPr>
        <w:t> </w:t>
      </w:r>
      <w:r>
        <w:rPr>
          <w:rStyle w:val="None A"/>
          <w:rtl w:val="0"/>
          <w:lang w:val="en-US"/>
        </w:rPr>
        <w:t>or</w:t>
      </w:r>
      <w:r>
        <w:rPr>
          <w:rStyle w:val="None A"/>
          <w:rtl w:val="0"/>
          <w:lang w:val="en-US"/>
        </w:rPr>
        <w:t> </w:t>
      </w:r>
      <w:r>
        <w:rPr>
          <w:rStyle w:val="None A"/>
          <w:rtl w:val="0"/>
          <w:lang w:val="en-US"/>
        </w:rPr>
        <w:t>Enterprise</w:t>
      </w:r>
      <w:r>
        <w:rPr>
          <w:rStyle w:val="None A"/>
          <w:rtl w:val="0"/>
          <w:lang w:val="en-US"/>
        </w:rPr>
        <w:t> </w:t>
      </w:r>
      <w:r>
        <w:rPr>
          <w:rStyle w:val="None A"/>
          <w:rtl w:val="0"/>
          <w:lang w:val="en-US"/>
        </w:rPr>
        <w:t>provisioning profile. The output file you create is an iOS App file (a file with an</w:t>
      </w:r>
      <w:r>
        <w:rPr>
          <w:rStyle w:val="None A"/>
          <w:rtl w:val="0"/>
          <w:lang w:val="en-US"/>
        </w:rPr>
        <w:t> </w:t>
      </w:r>
      <w:r>
        <w:rPr>
          <w:rStyle w:val="None A"/>
          <w:rtl w:val="0"/>
          <w:lang w:val="en-US"/>
        </w:rPr>
        <w:t>.ipa</w:t>
      </w:r>
      <w:r>
        <w:rPr>
          <w:rStyle w:val="None A"/>
          <w:rtl w:val="0"/>
          <w:lang w:val="en-US"/>
        </w:rPr>
        <w:t> </w:t>
      </w:r>
      <w:r>
        <w:rPr>
          <w:rStyle w:val="None A"/>
          <w:rtl w:val="0"/>
          <w:lang w:val="en-US"/>
        </w:rPr>
        <w:t>filename extension) that is then used to install your app on registered devices.</w:t>
      </w:r>
    </w:p>
    <w:p>
      <w:pPr>
        <w:pStyle w:val="Body A"/>
        <w:shd w:val="clear" w:color="auto" w:fill="ffffff"/>
        <w:spacing w:after="150" w:line="384" w:lineRule="atLeast"/>
        <w:ind w:left="720" w:firstLine="0"/>
        <w:rPr>
          <w:rStyle w:val="None A"/>
        </w:rPr>
      </w:pPr>
      <w:r>
        <w:rPr>
          <w:rStyle w:val="None A"/>
          <w:rtl w:val="0"/>
          <w:lang w:val="en-US"/>
        </w:rPr>
        <w:t>Navigate to the project path and open the project_name.xcworkspace file in Xcode.</w:t>
      </w:r>
    </w:p>
    <w:p>
      <w:pPr>
        <w:pStyle w:val="Body A"/>
        <w:shd w:val="clear" w:color="auto" w:fill="ffffff"/>
        <w:spacing w:after="150" w:line="384" w:lineRule="atLeast"/>
        <w:ind w:firstLine="720"/>
        <w:rPr>
          <w:rStyle w:val="None A"/>
        </w:rPr>
      </w:pPr>
      <w:r>
        <w:rPr>
          <w:rStyle w:val="None A"/>
          <w:rtl w:val="0"/>
          <w:lang w:val="en-US"/>
        </w:rPr>
        <w:t>Create an archive of your app. Xcode stores this archive in the</w:t>
      </w:r>
      <w:r>
        <w:rPr>
          <w:rStyle w:val="None A"/>
          <w:rtl w:val="0"/>
          <w:lang w:val="en-US"/>
        </w:rPr>
        <w:t> </w:t>
      </w:r>
      <w:r>
        <w:rPr>
          <w:rStyle w:val="None"/>
          <w:b w:val="1"/>
          <w:bCs w:val="1"/>
          <w:rtl w:val="0"/>
          <w:lang w:val="en-US"/>
        </w:rPr>
        <w:t>Archives organizer</w:t>
      </w:r>
      <w:r>
        <w:rPr>
          <w:rStyle w:val="None A"/>
          <w:rtl w:val="0"/>
          <w:lang w:val="en-US"/>
        </w:rPr>
        <w:t>.</w:t>
      </w:r>
    </w:p>
    <w:p>
      <w:pPr>
        <w:pStyle w:val="Body A"/>
        <w:shd w:val="clear" w:color="auto" w:fill="ffffff"/>
        <w:spacing w:after="150" w:line="384" w:lineRule="atLeast"/>
        <w:ind w:left="720" w:firstLine="0"/>
        <w:rPr>
          <w:rStyle w:val="None A"/>
        </w:rPr>
      </w:pPr>
      <w:r>
        <w:rPr>
          <w:rStyle w:val="None A"/>
          <w:rtl w:val="0"/>
          <w:lang w:val="en-US"/>
        </w:rPr>
        <w:t>In the Xcode project editor, choose</w:t>
      </w:r>
      <w:r>
        <w:rPr>
          <w:rStyle w:val="None A"/>
          <w:rtl w:val="0"/>
          <w:lang w:val="en-US"/>
        </w:rPr>
        <w:t> </w:t>
      </w:r>
      <w:r>
        <w:rPr>
          <w:rStyle w:val="None A"/>
          <w:rtl w:val="0"/>
          <w:lang w:val="en-US"/>
        </w:rPr>
        <w:t>Generic iOS Device</w:t>
      </w:r>
      <w:r>
        <w:rPr>
          <w:rStyle w:val="None A"/>
          <w:rtl w:val="0"/>
          <w:lang w:val="en-US"/>
        </w:rPr>
        <w:t xml:space="preserve"> — </w:t>
      </w:r>
      <w:r>
        <w:rPr>
          <w:rStyle w:val="None A"/>
          <w:rtl w:val="0"/>
          <w:lang w:val="en-US"/>
        </w:rPr>
        <w:t>or your device name from the Scheme toolbar menu. (You can</w:t>
      </w:r>
      <w:r>
        <w:rPr>
          <w:rStyle w:val="None A"/>
          <w:rtl w:val="0"/>
          <w:lang w:val="en-US"/>
        </w:rPr>
        <w:t>’</w:t>
      </w:r>
      <w:r>
        <w:rPr>
          <w:rStyle w:val="None A"/>
          <w:rtl w:val="0"/>
          <w:lang w:val="en-US"/>
        </w:rPr>
        <w:t>t create an archive of a simulator build). If a device is connected to your Mac, the device name appears in the Scheme toolbar menu. When you disconnect the device, the menu item changes to the</w:t>
      </w:r>
      <w:r>
        <w:rPr>
          <w:rStyle w:val="None A"/>
          <w:rtl w:val="0"/>
          <w:lang w:val="en-US"/>
        </w:rPr>
        <w:t> </w:t>
      </w:r>
      <w:r>
        <w:rPr>
          <w:rStyle w:val="None A"/>
          <w:rtl w:val="0"/>
          <w:lang w:val="en-US"/>
        </w:rPr>
        <w:t>Generic iOS Device.</w:t>
      </w:r>
    </w:p>
    <w:p>
      <w:pPr>
        <w:pStyle w:val="Body A"/>
        <w:shd w:val="clear" w:color="auto" w:fill="ffffff"/>
        <w:spacing w:after="150" w:line="384" w:lineRule="atLeast"/>
        <w:rPr>
          <w:rStyle w:val="None A"/>
        </w:rPr>
      </w:pPr>
      <w:r>
        <w:rPr>
          <w:rStyle w:val="None A"/>
        </w:rPr>
        <w:tab/>
      </w:r>
      <w:r>
        <w:rPr>
          <w:rStyle w:val="None A"/>
        </w:rPr>
        <w:drawing xmlns:a="http://schemas.openxmlformats.org/drawingml/2006/main">
          <wp:inline distT="0" distB="0" distL="0" distR="0">
            <wp:extent cx="6036310" cy="3213100"/>
            <wp:effectExtent l="0" t="0" r="0" b="0"/>
            <wp:docPr id="1073741845" name="officeArt object" descr="alt"/>
            <wp:cNvGraphicFramePr/>
            <a:graphic xmlns:a="http://schemas.openxmlformats.org/drawingml/2006/main">
              <a:graphicData uri="http://schemas.openxmlformats.org/drawingml/2006/picture">
                <pic:pic xmlns:pic="http://schemas.openxmlformats.org/drawingml/2006/picture">
                  <pic:nvPicPr>
                    <pic:cNvPr id="1073741845" name="alt" descr="alt"/>
                    <pic:cNvPicPr>
                      <a:picLocks noChangeAspect="1"/>
                    </pic:cNvPicPr>
                  </pic:nvPicPr>
                  <pic:blipFill>
                    <a:blip r:embed="rId24">
                      <a:extLst/>
                    </a:blip>
                    <a:srcRect l="0" t="1" r="0" b="39255"/>
                    <a:stretch>
                      <a:fillRect/>
                    </a:stretch>
                  </pic:blipFill>
                  <pic:spPr>
                    <a:xfrm>
                      <a:off x="0" y="0"/>
                      <a:ext cx="6036310" cy="3213100"/>
                    </a:xfrm>
                    <a:prstGeom prst="rect">
                      <a:avLst/>
                    </a:prstGeom>
                    <a:ln w="12700" cap="flat">
                      <a:noFill/>
                      <a:miter lim="400000"/>
                    </a:ln>
                    <a:effectLst/>
                  </pic:spPr>
                </pic:pic>
              </a:graphicData>
            </a:graphic>
          </wp:inline>
        </w:drawing>
      </w:r>
    </w:p>
    <w:p>
      <w:pPr>
        <w:pStyle w:val="Body A"/>
        <w:shd w:val="clear" w:color="auto" w:fill="ffffff"/>
        <w:spacing w:after="150" w:line="384" w:lineRule="atLeast"/>
        <w:ind w:firstLine="720"/>
        <w:rPr>
          <w:rStyle w:val="None A"/>
        </w:rPr>
      </w:pPr>
      <w:r>
        <w:rPr>
          <w:rStyle w:val="None A"/>
          <w:rtl w:val="0"/>
          <w:lang w:val="en-US"/>
        </w:rPr>
        <w:t>Choose</w:t>
      </w:r>
      <w:r>
        <w:rPr>
          <w:rStyle w:val="None A"/>
          <w:rtl w:val="0"/>
          <w:lang w:val="en-US"/>
        </w:rPr>
        <w:t> </w:t>
      </w:r>
      <w:r>
        <w:rPr>
          <w:rStyle w:val="None"/>
          <w:b w:val="1"/>
          <w:bCs w:val="1"/>
          <w:rtl w:val="0"/>
          <w:lang w:val="en-US"/>
        </w:rPr>
        <w:t>Product</w:t>
      </w:r>
      <w:r>
        <w:rPr>
          <w:rStyle w:val="None"/>
          <w:b w:val="1"/>
          <w:bCs w:val="1"/>
          <w:rtl w:val="0"/>
          <w:lang w:val="en-US"/>
        </w:rPr>
        <w:t> </w:t>
      </w:r>
      <w:r>
        <w:rPr>
          <w:rStyle w:val="None"/>
          <w:b w:val="1"/>
          <w:bCs w:val="1"/>
          <w:rtl w:val="0"/>
          <w:lang w:val="en-US"/>
        </w:rPr>
        <w:t>--&gt;</w:t>
      </w:r>
      <w:r>
        <w:rPr>
          <w:rStyle w:val="None"/>
          <w:b w:val="1"/>
          <w:bCs w:val="1"/>
          <w:rtl w:val="0"/>
          <w:lang w:val="en-US"/>
        </w:rPr>
        <w:t> </w:t>
      </w:r>
      <w:r>
        <w:rPr>
          <w:rStyle w:val="None"/>
          <w:b w:val="1"/>
          <w:bCs w:val="1"/>
          <w:rtl w:val="0"/>
          <w:lang w:val="en-US"/>
        </w:rPr>
        <w:t>Archive</w:t>
      </w:r>
      <w:r>
        <w:rPr>
          <w:rStyle w:val="None A"/>
          <w:rtl w:val="0"/>
          <w:lang w:val="en-US"/>
        </w:rPr>
        <w:t>. The Archives organizer appears and displays the new archive.</w:t>
      </w:r>
    </w:p>
    <w:p>
      <w:pPr>
        <w:pStyle w:val="Body A"/>
        <w:shd w:val="clear" w:color="auto" w:fill="ffffff"/>
        <w:spacing w:after="150" w:line="384" w:lineRule="atLeast"/>
        <w:ind w:firstLine="720"/>
        <w:rPr>
          <w:rStyle w:val="None A"/>
        </w:rPr>
      </w:pPr>
      <w:r>
        <w:rPr>
          <w:rStyle w:val="None A"/>
          <w:rtl w:val="0"/>
          <w:lang w:val="en-US"/>
        </w:rPr>
        <w:t>Xcode runs preliminary validation tests on the archive. To create an IPA file, press the</w:t>
      </w:r>
      <w:r>
        <w:rPr>
          <w:rStyle w:val="None A"/>
          <w:rtl w:val="0"/>
          <w:lang w:val="en-US"/>
        </w:rPr>
        <w:t> </w:t>
      </w:r>
      <w:r>
        <w:rPr>
          <w:rStyle w:val="None A"/>
          <w:rtl w:val="0"/>
          <w:lang w:val="en-US"/>
        </w:rPr>
        <w:t>Distribute App</w:t>
      </w:r>
      <w:r>
        <w:rPr>
          <w:rStyle w:val="None A"/>
          <w:rtl w:val="0"/>
          <w:lang w:val="en-US"/>
        </w:rPr>
        <w:t> </w:t>
      </w:r>
      <w:r>
        <w:rPr>
          <w:rStyle w:val="None A"/>
          <w:rtl w:val="0"/>
          <w:lang w:val="en-US"/>
        </w:rPr>
        <w:t>button.</w:t>
      </w:r>
    </w:p>
    <w:p>
      <w:pPr>
        <w:pStyle w:val="Body A"/>
        <w:shd w:val="clear" w:color="auto" w:fill="ffffff"/>
        <w:spacing w:after="150" w:line="384" w:lineRule="atLeast"/>
        <w:ind w:firstLine="720"/>
        <w:rPr>
          <w:rStyle w:val="None A"/>
        </w:rPr>
      </w:pPr>
      <w:r>
        <w:rPr>
          <w:rStyle w:val="None A"/>
        </w:rPr>
        <w:drawing xmlns:a="http://schemas.openxmlformats.org/drawingml/2006/main">
          <wp:inline distT="0" distB="0" distL="0" distR="0">
            <wp:extent cx="5572760" cy="2501900"/>
            <wp:effectExtent l="0" t="0" r="0" b="0"/>
            <wp:docPr id="1073741846" name="officeArt object" descr="alt"/>
            <wp:cNvGraphicFramePr/>
            <a:graphic xmlns:a="http://schemas.openxmlformats.org/drawingml/2006/main">
              <a:graphicData uri="http://schemas.openxmlformats.org/drawingml/2006/picture">
                <pic:pic xmlns:pic="http://schemas.openxmlformats.org/drawingml/2006/picture">
                  <pic:nvPicPr>
                    <pic:cNvPr id="1073741846" name="alt" descr="alt"/>
                    <pic:cNvPicPr>
                      <a:picLocks noChangeAspect="1"/>
                    </pic:cNvPicPr>
                  </pic:nvPicPr>
                  <pic:blipFill>
                    <a:blip r:embed="rId25">
                      <a:extLst/>
                    </a:blip>
                    <a:stretch>
                      <a:fillRect/>
                    </a:stretch>
                  </pic:blipFill>
                  <pic:spPr>
                    <a:xfrm>
                      <a:off x="0" y="0"/>
                      <a:ext cx="5572760" cy="2501900"/>
                    </a:xfrm>
                    <a:prstGeom prst="rect">
                      <a:avLst/>
                    </a:prstGeom>
                    <a:ln w="12700" cap="flat">
                      <a:noFill/>
                      <a:miter lim="400000"/>
                    </a:ln>
                    <a:effectLst/>
                  </pic:spPr>
                </pic:pic>
              </a:graphicData>
            </a:graphic>
          </wp:inline>
        </w:drawing>
      </w:r>
    </w:p>
    <w:p>
      <w:pPr>
        <w:pStyle w:val="Normal (Web)"/>
        <w:shd w:val="clear" w:color="auto" w:fill="ffffff"/>
        <w:spacing w:before="0" w:after="150" w:line="384" w:lineRule="atLeast"/>
        <w:ind w:firstLine="720"/>
        <w:rPr>
          <w:rStyle w:val="None"/>
          <w:rFonts w:ascii="Calibri" w:cs="Calibri" w:hAnsi="Calibri" w:eastAsia="Calibri"/>
          <w:sz w:val="22"/>
          <w:szCs w:val="22"/>
        </w:rPr>
      </w:pPr>
      <w:r>
        <w:rPr>
          <w:rStyle w:val="None"/>
          <w:rFonts w:ascii="Calibri" w:hAnsi="Calibri"/>
          <w:sz w:val="22"/>
          <w:szCs w:val="22"/>
          <w:rtl w:val="0"/>
          <w:lang w:val="en-US"/>
        </w:rPr>
        <w:t>To create an iOS App file for testing, select an archive in the</w:t>
      </w:r>
      <w:r>
        <w:rPr>
          <w:rStyle w:val="None"/>
          <w:rFonts w:ascii="Calibri" w:hAnsi="Calibri" w:hint="default"/>
          <w:sz w:val="22"/>
          <w:szCs w:val="22"/>
          <w:rtl w:val="0"/>
          <w:lang w:val="en-US"/>
        </w:rPr>
        <w:t> </w:t>
      </w:r>
      <w:r>
        <w:rPr>
          <w:rStyle w:val="None"/>
          <w:rFonts w:ascii="Calibri" w:hAnsi="Calibri"/>
          <w:b w:val="1"/>
          <w:bCs w:val="1"/>
          <w:sz w:val="22"/>
          <w:szCs w:val="22"/>
          <w:rtl w:val="0"/>
          <w:lang w:val="en-US"/>
        </w:rPr>
        <w:t>Archives organizer</w:t>
      </w:r>
      <w:r>
        <w:rPr>
          <w:rStyle w:val="None"/>
          <w:rFonts w:ascii="Calibri" w:hAnsi="Calibri"/>
          <w:sz w:val="22"/>
          <w:szCs w:val="22"/>
          <w:rtl w:val="0"/>
          <w:lang w:val="en-US"/>
        </w:rPr>
        <w:t>.</w:t>
      </w:r>
    </w:p>
    <w:p>
      <w:pPr>
        <w:pStyle w:val="Normal (Web)"/>
        <w:shd w:val="clear" w:color="auto" w:fill="ffffff"/>
        <w:spacing w:before="0" w:after="150" w:line="384" w:lineRule="atLeast"/>
        <w:ind w:firstLine="720"/>
        <w:rPr>
          <w:rStyle w:val="None"/>
          <w:rFonts w:ascii="Source Sans Pro" w:cs="Source Sans Pro" w:hAnsi="Source Sans Pro" w:eastAsia="Source Sans Pro"/>
          <w:outline w:val="0"/>
          <w:color w:val="494949"/>
          <w:u w:color="494949"/>
          <w14:textFill>
            <w14:solidFill>
              <w14:srgbClr w14:val="494949"/>
            </w14:solidFill>
          </w14:textFill>
        </w:rPr>
      </w:pPr>
      <w:r>
        <w:rPr>
          <w:rStyle w:val="None A"/>
        </w:rPr>
        <w:drawing xmlns:a="http://schemas.openxmlformats.org/drawingml/2006/main">
          <wp:inline distT="0" distB="0" distL="0" distR="0">
            <wp:extent cx="5988052" cy="2774950"/>
            <wp:effectExtent l="0" t="0" r="0" b="0"/>
            <wp:docPr id="1073741847" name="officeArt object" descr="alt"/>
            <wp:cNvGraphicFramePr/>
            <a:graphic xmlns:a="http://schemas.openxmlformats.org/drawingml/2006/main">
              <a:graphicData uri="http://schemas.openxmlformats.org/drawingml/2006/picture">
                <pic:pic xmlns:pic="http://schemas.openxmlformats.org/drawingml/2006/picture">
                  <pic:nvPicPr>
                    <pic:cNvPr id="1073741847" name="alt" descr="alt"/>
                    <pic:cNvPicPr>
                      <a:picLocks noChangeAspect="1"/>
                    </pic:cNvPicPr>
                  </pic:nvPicPr>
                  <pic:blipFill>
                    <a:blip r:embed="rId26">
                      <a:extLst/>
                    </a:blip>
                    <a:srcRect l="4871" t="5757" r="5024" b="13076"/>
                    <a:stretch>
                      <a:fillRect/>
                    </a:stretch>
                  </pic:blipFill>
                  <pic:spPr>
                    <a:xfrm>
                      <a:off x="0" y="0"/>
                      <a:ext cx="5988052" cy="2774950"/>
                    </a:xfrm>
                    <a:prstGeom prst="rect">
                      <a:avLst/>
                    </a:prstGeom>
                    <a:ln w="12700" cap="flat">
                      <a:noFill/>
                      <a:miter lim="400000"/>
                    </a:ln>
                    <a:effectLst/>
                  </pic:spPr>
                </pic:pic>
              </a:graphicData>
            </a:graphic>
          </wp:inline>
        </w:drawing>
      </w:r>
    </w:p>
    <w:p>
      <w:pPr>
        <w:pStyle w:val="Normal (Web)"/>
        <w:shd w:val="clear" w:color="auto" w:fill="ffffff"/>
        <w:spacing w:before="0" w:after="150" w:line="384" w:lineRule="atLeast"/>
        <w:ind w:firstLine="720"/>
        <w:rPr>
          <w:rStyle w:val="None"/>
          <w:rFonts w:ascii="Calibri" w:cs="Calibri" w:hAnsi="Calibri" w:eastAsia="Calibri"/>
          <w:sz w:val="22"/>
          <w:szCs w:val="22"/>
        </w:rPr>
      </w:pPr>
      <w:r>
        <w:rPr>
          <w:rStyle w:val="None"/>
          <w:rFonts w:ascii="Calibri" w:hAnsi="Calibri"/>
          <w:sz w:val="22"/>
          <w:szCs w:val="22"/>
          <w:rtl w:val="0"/>
          <w:lang w:val="en-US"/>
        </w:rPr>
        <w:t>Click the</w:t>
      </w:r>
      <w:r>
        <w:rPr>
          <w:rStyle w:val="None"/>
          <w:rFonts w:ascii="Calibri" w:hAnsi="Calibri" w:hint="default"/>
          <w:sz w:val="22"/>
          <w:szCs w:val="22"/>
          <w:rtl w:val="0"/>
          <w:lang w:val="en-US"/>
        </w:rPr>
        <w:t> </w:t>
      </w:r>
      <w:r>
        <w:rPr>
          <w:rStyle w:val="None"/>
          <w:rFonts w:ascii="Calibri" w:hAnsi="Calibri"/>
          <w:sz w:val="22"/>
          <w:szCs w:val="22"/>
          <w:rtl w:val="0"/>
          <w:lang w:val="en-US"/>
        </w:rPr>
        <w:t>Distribute App</w:t>
      </w:r>
      <w:r>
        <w:rPr>
          <w:rStyle w:val="None"/>
          <w:rFonts w:ascii="Calibri" w:hAnsi="Calibri" w:hint="default"/>
          <w:sz w:val="22"/>
          <w:szCs w:val="22"/>
          <w:rtl w:val="0"/>
          <w:lang w:val="en-US"/>
        </w:rPr>
        <w:t> </w:t>
      </w:r>
      <w:r>
        <w:rPr>
          <w:rStyle w:val="None"/>
          <w:rFonts w:ascii="Calibri" w:hAnsi="Calibri"/>
          <w:sz w:val="22"/>
          <w:szCs w:val="22"/>
          <w:rtl w:val="0"/>
          <w:lang w:val="en-US"/>
        </w:rPr>
        <w:t xml:space="preserve">button. Select an export option, and click </w:t>
      </w:r>
      <w:r>
        <w:rPr>
          <w:rStyle w:val="None"/>
          <w:rFonts w:ascii="Calibri" w:hAnsi="Calibri"/>
          <w:b w:val="1"/>
          <w:bCs w:val="1"/>
          <w:sz w:val="22"/>
          <w:szCs w:val="22"/>
          <w:rtl w:val="0"/>
          <w:lang w:val="en-US"/>
        </w:rPr>
        <w:t>Next</w:t>
      </w:r>
      <w:r>
        <w:rPr>
          <w:rStyle w:val="None"/>
          <w:rFonts w:ascii="Calibri" w:hAnsi="Calibri"/>
          <w:sz w:val="22"/>
          <w:szCs w:val="22"/>
          <w:rtl w:val="0"/>
          <w:lang w:val="en-US"/>
        </w:rPr>
        <w:t>.</w:t>
      </w:r>
    </w:p>
    <w:p>
      <w:pPr>
        <w:pStyle w:val="Body A"/>
        <w:shd w:val="clear" w:color="auto" w:fill="ffffff"/>
        <w:spacing w:after="150" w:line="384" w:lineRule="atLeast"/>
        <w:ind w:left="720" w:firstLine="0"/>
        <w:rPr>
          <w:rStyle w:val="None A"/>
        </w:rPr>
      </w:pPr>
      <w:r>
        <w:rPr>
          <w:rStyle w:val="None A"/>
          <w:rtl w:val="0"/>
          <w:lang w:val="en-US"/>
        </w:rPr>
        <w:t>To distribute your app to users with designated devices, choose the</w:t>
      </w:r>
      <w:r>
        <w:rPr>
          <w:rStyle w:val="None A"/>
          <w:rtl w:val="0"/>
          <w:lang w:val="en-US"/>
        </w:rPr>
        <w:t> </w:t>
      </w:r>
      <w:r>
        <w:rPr>
          <w:rStyle w:val="None A"/>
          <w:rtl w:val="0"/>
          <w:lang w:val="en-US"/>
        </w:rPr>
        <w:t>Save for Ad Hoc Deployment. The app will be code signed with the distribution certificate.</w:t>
      </w:r>
    </w:p>
    <w:p>
      <w:pPr>
        <w:pStyle w:val="paragraph"/>
        <w:spacing w:before="0" w:after="0"/>
        <w:rPr>
          <w:rStyle w:val="None"/>
          <w:rFonts w:ascii="Calibri" w:cs="Calibri" w:hAnsi="Calibri" w:eastAsia="Calibri"/>
          <w:sz w:val="22"/>
          <w:szCs w:val="22"/>
        </w:rPr>
      </w:pPr>
      <w:r>
        <w:rPr>
          <w:rStyle w:val="None"/>
          <w:rFonts w:ascii="Calibri" w:cs="Calibri" w:hAnsi="Calibri" w:eastAsia="Calibri"/>
          <w:sz w:val="22"/>
          <w:szCs w:val="22"/>
        </w:rPr>
        <w:tab/>
      </w:r>
      <w:r>
        <w:rPr>
          <w:rStyle w:val="None A"/>
        </w:rPr>
        <w:drawing xmlns:a="http://schemas.openxmlformats.org/drawingml/2006/main">
          <wp:inline distT="0" distB="0" distL="0" distR="0">
            <wp:extent cx="6007102" cy="2940051"/>
            <wp:effectExtent l="0" t="0" r="0" b="0"/>
            <wp:docPr id="1073741848" name="officeArt object" descr="alt"/>
            <wp:cNvGraphicFramePr/>
            <a:graphic xmlns:a="http://schemas.openxmlformats.org/drawingml/2006/main">
              <a:graphicData uri="http://schemas.openxmlformats.org/drawingml/2006/picture">
                <pic:pic xmlns:pic="http://schemas.openxmlformats.org/drawingml/2006/picture">
                  <pic:nvPicPr>
                    <pic:cNvPr id="1073741848" name="alt" descr="alt"/>
                    <pic:cNvPicPr>
                      <a:picLocks noChangeAspect="1"/>
                    </pic:cNvPicPr>
                  </pic:nvPicPr>
                  <pic:blipFill>
                    <a:blip r:embed="rId27">
                      <a:extLst/>
                    </a:blip>
                    <a:srcRect l="4969" t="6315" r="4644" b="7689"/>
                    <a:stretch>
                      <a:fillRect/>
                    </a:stretch>
                  </pic:blipFill>
                  <pic:spPr>
                    <a:xfrm>
                      <a:off x="0" y="0"/>
                      <a:ext cx="6007102" cy="2940051"/>
                    </a:xfrm>
                    <a:prstGeom prst="rect">
                      <a:avLst/>
                    </a:prstGeom>
                    <a:ln w="12700" cap="flat">
                      <a:noFill/>
                      <a:miter lim="400000"/>
                    </a:ln>
                    <a:effectLst/>
                  </pic:spPr>
                </pic:pic>
              </a:graphicData>
            </a:graphic>
          </wp:inline>
        </w:drawing>
      </w:r>
    </w:p>
    <w:p>
      <w:pPr>
        <w:pStyle w:val="paragraph"/>
        <w:spacing w:before="0" w:after="0"/>
        <w:rPr>
          <w:rStyle w:val="None"/>
          <w:rFonts w:ascii="Calibri" w:cs="Calibri" w:hAnsi="Calibri" w:eastAsia="Calibri"/>
          <w:sz w:val="22"/>
          <w:szCs w:val="22"/>
        </w:rPr>
      </w:pPr>
    </w:p>
    <w:p>
      <w:pPr>
        <w:pStyle w:val="paragraph"/>
        <w:spacing w:before="0" w:after="0"/>
        <w:ind w:firstLine="720"/>
        <w:rPr>
          <w:rStyle w:val="None"/>
          <w:rFonts w:ascii="Calibri" w:cs="Calibri" w:hAnsi="Calibri" w:eastAsia="Calibri"/>
          <w:sz w:val="22"/>
          <w:szCs w:val="22"/>
        </w:rPr>
      </w:pPr>
      <w:r>
        <w:rPr>
          <w:rStyle w:val="None"/>
          <w:rFonts w:ascii="Calibri" w:hAnsi="Calibri"/>
          <w:sz w:val="22"/>
          <w:szCs w:val="22"/>
          <w:rtl w:val="0"/>
          <w:lang w:val="en-US"/>
        </w:rPr>
        <w:t xml:space="preserve">In the dialog that appears, choose a signing method and click </w:t>
      </w:r>
      <w:r>
        <w:rPr>
          <w:rStyle w:val="None"/>
          <w:rFonts w:ascii="Calibri" w:hAnsi="Calibri"/>
          <w:b w:val="1"/>
          <w:bCs w:val="1"/>
          <w:sz w:val="22"/>
          <w:szCs w:val="22"/>
          <w:rtl w:val="0"/>
          <w:lang w:val="en-US"/>
        </w:rPr>
        <w:t>Next</w:t>
      </w:r>
      <w:r>
        <w:rPr>
          <w:rStyle w:val="None"/>
          <w:rFonts w:ascii="Calibri" w:hAnsi="Calibri"/>
          <w:sz w:val="22"/>
          <w:szCs w:val="22"/>
          <w:rtl w:val="0"/>
          <w:lang w:val="en-US"/>
        </w:rPr>
        <w:t>.</w:t>
      </w:r>
    </w:p>
    <w:p>
      <w:pPr>
        <w:pStyle w:val="paragraph"/>
        <w:spacing w:before="0" w:after="0"/>
        <w:ind w:firstLine="720"/>
        <w:rPr>
          <w:rStyle w:val="None"/>
          <w:rFonts w:ascii="Calibri" w:cs="Calibri" w:hAnsi="Calibri" w:eastAsia="Calibri"/>
          <w:sz w:val="22"/>
          <w:szCs w:val="22"/>
        </w:rPr>
      </w:pPr>
    </w:p>
    <w:p>
      <w:pPr>
        <w:pStyle w:val="paragraph"/>
        <w:spacing w:before="0" w:after="0"/>
        <w:ind w:firstLine="720"/>
        <w:rPr>
          <w:rStyle w:val="None"/>
          <w:rFonts w:ascii="Calibri" w:cs="Calibri" w:hAnsi="Calibri" w:eastAsia="Calibri"/>
          <w:sz w:val="22"/>
          <w:szCs w:val="22"/>
        </w:rPr>
      </w:pPr>
      <w:r>
        <w:rPr>
          <w:rStyle w:val="None A"/>
        </w:rPr>
        <w:drawing xmlns:a="http://schemas.openxmlformats.org/drawingml/2006/main">
          <wp:inline distT="0" distB="0" distL="0" distR="0">
            <wp:extent cx="6000751" cy="2165350"/>
            <wp:effectExtent l="0" t="0" r="0" b="0"/>
            <wp:docPr id="1073741849" name="officeArt object" descr="alt"/>
            <wp:cNvGraphicFramePr/>
            <a:graphic xmlns:a="http://schemas.openxmlformats.org/drawingml/2006/main">
              <a:graphicData uri="http://schemas.openxmlformats.org/drawingml/2006/picture">
                <pic:pic xmlns:pic="http://schemas.openxmlformats.org/drawingml/2006/picture">
                  <pic:nvPicPr>
                    <pic:cNvPr id="1073741849" name="alt" descr="alt"/>
                    <pic:cNvPicPr>
                      <a:picLocks noChangeAspect="1"/>
                    </pic:cNvPicPr>
                  </pic:nvPicPr>
                  <pic:blipFill>
                    <a:blip r:embed="rId28">
                      <a:extLst/>
                    </a:blip>
                    <a:srcRect l="4778" t="6500" r="4930" b="9545"/>
                    <a:stretch>
                      <a:fillRect/>
                    </a:stretch>
                  </pic:blipFill>
                  <pic:spPr>
                    <a:xfrm>
                      <a:off x="0" y="0"/>
                      <a:ext cx="6000751" cy="2165350"/>
                    </a:xfrm>
                    <a:prstGeom prst="rect">
                      <a:avLst/>
                    </a:prstGeom>
                    <a:ln w="12700" cap="flat">
                      <a:noFill/>
                      <a:miter lim="400000"/>
                    </a:ln>
                    <a:effectLst/>
                  </pic:spPr>
                </pic:pic>
              </a:graphicData>
            </a:graphic>
          </wp:inline>
        </w:drawing>
      </w:r>
    </w:p>
    <w:p>
      <w:pPr>
        <w:pStyle w:val="paragraph"/>
        <w:spacing w:before="0" w:after="0"/>
        <w:ind w:firstLine="720"/>
        <w:rPr>
          <w:rStyle w:val="None"/>
          <w:rFonts w:ascii="Calibri" w:cs="Calibri" w:hAnsi="Calibri" w:eastAsia="Calibri"/>
          <w:sz w:val="22"/>
          <w:szCs w:val="22"/>
        </w:rPr>
      </w:pPr>
      <w:r>
        <w:rPr>
          <w:rStyle w:val="None"/>
          <w:rFonts w:ascii="Calibri" w:hAnsi="Calibri"/>
          <w:sz w:val="22"/>
          <w:szCs w:val="22"/>
          <w:rtl w:val="0"/>
          <w:lang w:val="en-US"/>
        </w:rPr>
        <w:t>In the distribution options screen, choose the options you prefer and click Next.</w:t>
      </w:r>
    </w:p>
    <w:p>
      <w:pPr>
        <w:pStyle w:val="paragraph"/>
        <w:spacing w:before="0" w:after="0"/>
        <w:ind w:firstLine="720"/>
        <w:rPr>
          <w:rStyle w:val="None"/>
          <w:rFonts w:ascii="Calibri" w:cs="Calibri" w:hAnsi="Calibri" w:eastAsia="Calibri"/>
          <w:sz w:val="22"/>
          <w:szCs w:val="22"/>
        </w:rPr>
      </w:pPr>
    </w:p>
    <w:p>
      <w:pPr>
        <w:pStyle w:val="paragraph"/>
        <w:spacing w:before="0" w:after="0"/>
        <w:ind w:firstLine="720"/>
        <w:rPr>
          <w:rStyle w:val="None"/>
          <w:rFonts w:ascii="Calibri" w:cs="Calibri" w:hAnsi="Calibri" w:eastAsia="Calibri"/>
          <w:sz w:val="22"/>
          <w:szCs w:val="22"/>
        </w:rPr>
      </w:pPr>
      <w:r>
        <w:rPr>
          <w:rStyle w:val="None A"/>
        </w:rPr>
        <w:drawing xmlns:a="http://schemas.openxmlformats.org/drawingml/2006/main">
          <wp:inline distT="0" distB="0" distL="0" distR="0">
            <wp:extent cx="6007102" cy="2857501"/>
            <wp:effectExtent l="0" t="0" r="0" b="0"/>
            <wp:docPr id="1073741850" name="officeArt object" descr="alt"/>
            <wp:cNvGraphicFramePr/>
            <a:graphic xmlns:a="http://schemas.openxmlformats.org/drawingml/2006/main">
              <a:graphicData uri="http://schemas.openxmlformats.org/drawingml/2006/picture">
                <pic:pic xmlns:pic="http://schemas.openxmlformats.org/drawingml/2006/picture">
                  <pic:nvPicPr>
                    <pic:cNvPr id="1073741850" name="alt" descr="alt"/>
                    <pic:cNvPicPr>
                      <a:picLocks noChangeAspect="1"/>
                    </pic:cNvPicPr>
                  </pic:nvPicPr>
                  <pic:blipFill>
                    <a:blip r:embed="rId29">
                      <a:extLst/>
                    </a:blip>
                    <a:srcRect l="4682" t="6500" r="4930" b="9918"/>
                    <a:stretch>
                      <a:fillRect/>
                    </a:stretch>
                  </pic:blipFill>
                  <pic:spPr>
                    <a:xfrm>
                      <a:off x="0" y="0"/>
                      <a:ext cx="6007102" cy="2857501"/>
                    </a:xfrm>
                    <a:prstGeom prst="rect">
                      <a:avLst/>
                    </a:prstGeom>
                    <a:ln w="12700" cap="flat">
                      <a:noFill/>
                      <a:miter lim="400000"/>
                    </a:ln>
                    <a:effectLst/>
                  </pic:spPr>
                </pic:pic>
              </a:graphicData>
            </a:graphic>
          </wp:inline>
        </w:drawing>
      </w:r>
    </w:p>
    <w:p>
      <w:pPr>
        <w:pStyle w:val="paragraph"/>
        <w:spacing w:before="0" w:after="0"/>
        <w:ind w:firstLine="720"/>
        <w:rPr>
          <w:rStyle w:val="None"/>
          <w:rFonts w:ascii="Calibri" w:cs="Calibri" w:hAnsi="Calibri" w:eastAsia="Calibri"/>
          <w:sz w:val="22"/>
          <w:szCs w:val="22"/>
        </w:rPr>
      </w:pPr>
    </w:p>
    <w:p>
      <w:pPr>
        <w:pStyle w:val="paragraph"/>
        <w:spacing w:before="0" w:after="0"/>
        <w:ind w:firstLine="720"/>
        <w:rPr>
          <w:rStyle w:val="None"/>
          <w:rFonts w:ascii="Calibri" w:cs="Calibri" w:hAnsi="Calibri" w:eastAsia="Calibri"/>
          <w:sz w:val="22"/>
          <w:szCs w:val="22"/>
        </w:rPr>
      </w:pPr>
      <w:r>
        <w:rPr>
          <w:rStyle w:val="None"/>
          <w:rFonts w:ascii="Calibri" w:hAnsi="Calibri"/>
          <w:sz w:val="22"/>
          <w:szCs w:val="22"/>
          <w:rtl w:val="0"/>
          <w:lang w:val="en-US"/>
        </w:rPr>
        <w:t>After you choose the signing options click</w:t>
      </w:r>
      <w:r>
        <w:rPr>
          <w:rStyle w:val="None"/>
          <w:rFonts w:ascii="Calibri" w:hAnsi="Calibri" w:hint="default"/>
          <w:sz w:val="22"/>
          <w:szCs w:val="22"/>
          <w:rtl w:val="0"/>
          <w:lang w:val="en-US"/>
        </w:rPr>
        <w:t> </w:t>
      </w:r>
      <w:r>
        <w:rPr>
          <w:rStyle w:val="None"/>
          <w:rFonts w:ascii="Calibri" w:hAnsi="Calibri"/>
          <w:b w:val="1"/>
          <w:bCs w:val="1"/>
          <w:sz w:val="22"/>
          <w:szCs w:val="22"/>
          <w:rtl w:val="0"/>
          <w:lang w:val="en-US"/>
        </w:rPr>
        <w:t>Next</w:t>
      </w:r>
      <w:r>
        <w:rPr>
          <w:rStyle w:val="None"/>
          <w:rFonts w:ascii="Calibri" w:hAnsi="Calibri"/>
          <w:sz w:val="22"/>
          <w:szCs w:val="22"/>
          <w:rtl w:val="0"/>
          <w:lang w:val="en-US"/>
        </w:rPr>
        <w:t>.</w:t>
      </w:r>
    </w:p>
    <w:p>
      <w:pPr>
        <w:pStyle w:val="paragraph"/>
        <w:spacing w:before="0" w:after="0"/>
        <w:ind w:firstLine="720"/>
        <w:rPr>
          <w:rStyle w:val="None"/>
          <w:rFonts w:ascii="Calibri" w:cs="Calibri" w:hAnsi="Calibri" w:eastAsia="Calibri"/>
          <w:sz w:val="22"/>
          <w:szCs w:val="22"/>
        </w:rPr>
      </w:pPr>
    </w:p>
    <w:p>
      <w:pPr>
        <w:pStyle w:val="paragraph"/>
        <w:spacing w:before="0" w:after="0"/>
        <w:ind w:firstLine="720"/>
        <w:rPr>
          <w:rStyle w:val="None"/>
          <w:rFonts w:ascii="Calibri" w:cs="Calibri" w:hAnsi="Calibri" w:eastAsia="Calibri"/>
          <w:sz w:val="22"/>
          <w:szCs w:val="22"/>
        </w:rPr>
      </w:pPr>
      <w:r>
        <w:rPr>
          <w:rStyle w:val="None A"/>
        </w:rPr>
        <w:drawing xmlns:a="http://schemas.openxmlformats.org/drawingml/2006/main">
          <wp:inline distT="0" distB="0" distL="0" distR="0">
            <wp:extent cx="5994401" cy="2838452"/>
            <wp:effectExtent l="0" t="0" r="0" b="0"/>
            <wp:docPr id="1073741851" name="officeArt object" descr="alt"/>
            <wp:cNvGraphicFramePr/>
            <a:graphic xmlns:a="http://schemas.openxmlformats.org/drawingml/2006/main">
              <a:graphicData uri="http://schemas.openxmlformats.org/drawingml/2006/picture">
                <pic:pic xmlns:pic="http://schemas.openxmlformats.org/drawingml/2006/picture">
                  <pic:nvPicPr>
                    <pic:cNvPr id="1073741851" name="alt" descr="alt"/>
                    <pic:cNvPicPr>
                      <a:picLocks noChangeAspect="1"/>
                    </pic:cNvPicPr>
                  </pic:nvPicPr>
                  <pic:blipFill>
                    <a:blip r:embed="rId30">
                      <a:extLst/>
                    </a:blip>
                    <a:srcRect l="4968" t="6315" r="4835" b="10662"/>
                    <a:stretch>
                      <a:fillRect/>
                    </a:stretch>
                  </pic:blipFill>
                  <pic:spPr>
                    <a:xfrm>
                      <a:off x="0" y="0"/>
                      <a:ext cx="5994401" cy="2838452"/>
                    </a:xfrm>
                    <a:prstGeom prst="rect">
                      <a:avLst/>
                    </a:prstGeom>
                    <a:ln w="12700" cap="flat">
                      <a:noFill/>
                      <a:miter lim="400000"/>
                    </a:ln>
                    <a:effectLst/>
                  </pic:spPr>
                </pic:pic>
              </a:graphicData>
            </a:graphic>
          </wp:inline>
        </w:drawing>
      </w:r>
    </w:p>
    <w:p>
      <w:pPr>
        <w:pStyle w:val="paragraph"/>
        <w:spacing w:before="0" w:after="0"/>
        <w:ind w:firstLine="720"/>
        <w:rPr>
          <w:rStyle w:val="None"/>
          <w:rFonts w:ascii="Calibri" w:cs="Calibri" w:hAnsi="Calibri" w:eastAsia="Calibri"/>
          <w:sz w:val="22"/>
          <w:szCs w:val="22"/>
        </w:rPr>
      </w:pPr>
    </w:p>
    <w:p>
      <w:pPr>
        <w:pStyle w:val="paragraph"/>
        <w:spacing w:before="0" w:after="0"/>
        <w:ind w:left="720" w:firstLine="0"/>
        <w:rPr>
          <w:rStyle w:val="None"/>
          <w:rFonts w:ascii="Calibri" w:cs="Calibri" w:hAnsi="Calibri" w:eastAsia="Calibri"/>
          <w:sz w:val="22"/>
          <w:szCs w:val="22"/>
        </w:rPr>
      </w:pPr>
      <w:r>
        <w:rPr>
          <w:rStyle w:val="None"/>
          <w:rFonts w:ascii="Calibri" w:hAnsi="Calibri"/>
          <w:sz w:val="22"/>
          <w:szCs w:val="22"/>
          <w:rtl w:val="0"/>
          <w:lang w:val="en-US"/>
        </w:rPr>
        <w:t>In the dialog that appears, review the app, its entitlements, and the provisioning profile.</w:t>
      </w:r>
      <w:r>
        <w:rPr>
          <w:rStyle w:val="None"/>
          <w:rFonts w:ascii="Calibri" w:cs="Calibri" w:hAnsi="Calibri" w:eastAsia="Calibri"/>
          <w:sz w:val="22"/>
          <w:szCs w:val="22"/>
        </w:rPr>
        <w:br w:type="textWrapping"/>
      </w:r>
      <w:r>
        <w:rPr>
          <w:rStyle w:val="None"/>
          <w:rFonts w:ascii="Calibri" w:hAnsi="Calibri"/>
          <w:sz w:val="22"/>
          <w:szCs w:val="22"/>
          <w:rtl w:val="0"/>
          <w:lang w:val="en-US"/>
        </w:rPr>
        <w:t>Click</w:t>
      </w:r>
      <w:r>
        <w:rPr>
          <w:rStyle w:val="None"/>
          <w:rFonts w:ascii="Calibri" w:hAnsi="Calibri" w:hint="default"/>
          <w:sz w:val="22"/>
          <w:szCs w:val="22"/>
          <w:rtl w:val="0"/>
          <w:lang w:val="en-US"/>
        </w:rPr>
        <w:t> </w:t>
      </w:r>
      <w:r>
        <w:rPr>
          <w:rStyle w:val="None"/>
          <w:rFonts w:ascii="Calibri" w:hAnsi="Calibri"/>
          <w:b w:val="1"/>
          <w:bCs w:val="1"/>
          <w:sz w:val="22"/>
          <w:szCs w:val="22"/>
          <w:rtl w:val="0"/>
          <w:lang w:val="en-US"/>
        </w:rPr>
        <w:t>Export</w:t>
      </w:r>
      <w:r>
        <w:rPr>
          <w:rStyle w:val="None"/>
          <w:rFonts w:ascii="Calibri" w:hAnsi="Calibri" w:hint="default"/>
          <w:sz w:val="22"/>
          <w:szCs w:val="22"/>
          <w:rtl w:val="0"/>
          <w:lang w:val="en-US"/>
        </w:rPr>
        <w:t> </w:t>
      </w:r>
      <w:r>
        <w:rPr>
          <w:rStyle w:val="None"/>
          <w:rFonts w:ascii="Calibri" w:hAnsi="Calibri"/>
          <w:sz w:val="22"/>
          <w:szCs w:val="22"/>
          <w:rtl w:val="0"/>
          <w:lang w:val="en-US"/>
        </w:rPr>
        <w:t>and finally the Finder shows the exported files. Save it to your desired location.</w:t>
      </w:r>
    </w:p>
    <w:p>
      <w:pPr>
        <w:pStyle w:val="paragraph"/>
        <w:spacing w:before="0" w:after="0"/>
        <w:ind w:firstLine="720"/>
        <w:rPr>
          <w:rStyle w:val="None"/>
          <w:rFonts w:ascii="Calibri" w:cs="Calibri" w:hAnsi="Calibri" w:eastAsia="Calibri"/>
          <w:sz w:val="22"/>
          <w:szCs w:val="22"/>
        </w:rPr>
      </w:pPr>
    </w:p>
    <w:p>
      <w:pPr>
        <w:pStyle w:val="paragraph"/>
        <w:spacing w:before="0" w:after="0"/>
        <w:ind w:firstLine="720"/>
        <w:rPr>
          <w:rStyle w:val="None"/>
          <w:rFonts w:ascii="Calibri" w:cs="Calibri" w:hAnsi="Calibri" w:eastAsia="Calibri"/>
          <w:sz w:val="22"/>
          <w:szCs w:val="22"/>
        </w:rPr>
      </w:pPr>
      <w:r>
        <w:rPr>
          <w:rStyle w:val="None"/>
          <w:rFonts w:ascii="Calibri" w:hAnsi="Calibri"/>
          <w:sz w:val="22"/>
          <w:szCs w:val="22"/>
          <w:rtl w:val="0"/>
          <w:lang w:val="en-US"/>
        </w:rPr>
        <w:t>If you have any doubts please go through below URLs:</w:t>
      </w:r>
    </w:p>
    <w:p>
      <w:pPr>
        <w:pStyle w:val="paragraph"/>
        <w:numPr>
          <w:ilvl w:val="0"/>
          <w:numId w:val="55"/>
        </w:numPr>
        <w:bidi w:val="0"/>
        <w:spacing w:before="0" w:after="0"/>
        <w:ind w:right="0"/>
        <w:jc w:val="left"/>
        <w:rPr>
          <w:rFonts w:ascii="Calibri" w:cs="Calibri" w:hAnsi="Calibri" w:eastAsia="Calibri"/>
          <w:sz w:val="22"/>
          <w:szCs w:val="22"/>
          <w:rtl w:val="0"/>
        </w:rPr>
      </w:pPr>
      <w:r>
        <w:rPr>
          <w:rStyle w:val="Hyperlink.0"/>
          <w:rFonts w:ascii="Calibri" w:cs="Calibri" w:hAnsi="Calibri" w:eastAsia="Calibri"/>
          <w:sz w:val="22"/>
          <w:szCs w:val="22"/>
        </w:rPr>
        <w:fldChar w:fldCharType="begin" w:fldLock="0"/>
      </w:r>
      <w:r>
        <w:rPr>
          <w:rStyle w:val="Hyperlink.0"/>
          <w:rFonts w:ascii="Calibri" w:cs="Calibri" w:hAnsi="Calibri" w:eastAsia="Calibri"/>
          <w:sz w:val="22"/>
          <w:szCs w:val="22"/>
        </w:rPr>
        <w:instrText xml:space="preserve"> HYPERLINK "https://mobikul.com/how-to-generate-ipa-for-in-house-distribution/"</w:instrText>
      </w:r>
      <w:r>
        <w:rPr>
          <w:rStyle w:val="Hyperlink.0"/>
          <w:rFonts w:ascii="Calibri" w:cs="Calibri" w:hAnsi="Calibri" w:eastAsia="Calibri"/>
          <w:sz w:val="22"/>
          <w:szCs w:val="22"/>
        </w:rPr>
        <w:fldChar w:fldCharType="separate" w:fldLock="0"/>
      </w:r>
      <w:r>
        <w:rPr>
          <w:rStyle w:val="Hyperlink.0"/>
          <w:rFonts w:ascii="Calibri" w:hAnsi="Calibri"/>
          <w:sz w:val="22"/>
          <w:szCs w:val="22"/>
          <w:rtl w:val="0"/>
          <w:lang w:val="en-US"/>
        </w:rPr>
        <w:t>https://mobikul.com/how-to-generate-ipa-for-in-house-distribution/</w:t>
      </w:r>
      <w:r>
        <w:rPr>
          <w:rFonts w:ascii="Calibri" w:cs="Calibri" w:hAnsi="Calibri" w:eastAsia="Calibri"/>
          <w:sz w:val="22"/>
          <w:szCs w:val="22"/>
        </w:rPr>
        <w:fldChar w:fldCharType="end" w:fldLock="0"/>
      </w:r>
    </w:p>
    <w:p>
      <w:pPr>
        <w:pStyle w:val="paragraph"/>
        <w:numPr>
          <w:ilvl w:val="0"/>
          <w:numId w:val="55"/>
        </w:numPr>
        <w:bidi w:val="0"/>
        <w:spacing w:before="0" w:after="0"/>
        <w:ind w:right="0"/>
        <w:jc w:val="left"/>
        <w:rPr>
          <w:rFonts w:ascii="Calibri" w:cs="Calibri" w:hAnsi="Calibri" w:eastAsia="Calibri"/>
          <w:sz w:val="22"/>
          <w:szCs w:val="22"/>
          <w:rtl w:val="0"/>
        </w:rPr>
      </w:pPr>
      <w:r>
        <w:rPr>
          <w:rStyle w:val="Hyperlink.0"/>
          <w:rFonts w:ascii="Calibri" w:cs="Calibri" w:hAnsi="Calibri" w:eastAsia="Calibri"/>
          <w:sz w:val="22"/>
          <w:szCs w:val="22"/>
        </w:rPr>
        <w:fldChar w:fldCharType="begin" w:fldLock="0"/>
      </w:r>
      <w:r>
        <w:rPr>
          <w:rStyle w:val="Hyperlink.0"/>
          <w:rFonts w:ascii="Calibri" w:cs="Calibri" w:hAnsi="Calibri" w:eastAsia="Calibri"/>
          <w:sz w:val="22"/>
          <w:szCs w:val="22"/>
        </w:rPr>
        <w:instrText xml:space="preserve"> HYPERLINK "https://docs.testfairy.com/iOS_SDK/Exporting_Ad_Hoc_IPA.html"</w:instrText>
      </w:r>
      <w:r>
        <w:rPr>
          <w:rStyle w:val="Hyperlink.0"/>
          <w:rFonts w:ascii="Calibri" w:cs="Calibri" w:hAnsi="Calibri" w:eastAsia="Calibri"/>
          <w:sz w:val="22"/>
          <w:szCs w:val="22"/>
        </w:rPr>
        <w:fldChar w:fldCharType="separate" w:fldLock="0"/>
      </w:r>
      <w:r>
        <w:rPr>
          <w:rStyle w:val="Hyperlink.0"/>
          <w:rFonts w:ascii="Calibri" w:hAnsi="Calibri"/>
          <w:sz w:val="22"/>
          <w:szCs w:val="22"/>
          <w:rtl w:val="0"/>
          <w:lang w:val="en-US"/>
        </w:rPr>
        <w:t>https://docs.testfairy.com/iOS_SDK/Exporting_Ad_Hoc_IPA.html</w:t>
      </w:r>
      <w:r>
        <w:rPr>
          <w:rFonts w:ascii="Calibri" w:cs="Calibri" w:hAnsi="Calibri" w:eastAsia="Calibri"/>
          <w:sz w:val="22"/>
          <w:szCs w:val="22"/>
        </w:rPr>
        <w:fldChar w:fldCharType="end" w:fldLock="0"/>
      </w:r>
    </w:p>
    <w:p>
      <w:pPr>
        <w:pStyle w:val="paragraph"/>
        <w:numPr>
          <w:ilvl w:val="0"/>
          <w:numId w:val="55"/>
        </w:numPr>
        <w:bidi w:val="0"/>
        <w:spacing w:before="0" w:after="0"/>
        <w:ind w:right="0"/>
        <w:jc w:val="left"/>
        <w:rPr>
          <w:rFonts w:ascii="Calibri" w:cs="Calibri" w:hAnsi="Calibri" w:eastAsia="Calibri"/>
          <w:sz w:val="22"/>
          <w:szCs w:val="22"/>
          <w:rtl w:val="0"/>
        </w:rPr>
      </w:pPr>
      <w:r>
        <w:rPr>
          <w:rStyle w:val="Hyperlink.0"/>
          <w:rFonts w:ascii="Calibri" w:cs="Calibri" w:hAnsi="Calibri" w:eastAsia="Calibri"/>
          <w:sz w:val="22"/>
          <w:szCs w:val="22"/>
        </w:rPr>
        <w:fldChar w:fldCharType="begin" w:fldLock="0"/>
      </w:r>
      <w:r>
        <w:rPr>
          <w:rStyle w:val="Hyperlink.0"/>
          <w:rFonts w:ascii="Calibri" w:cs="Calibri" w:hAnsi="Calibri" w:eastAsia="Calibri"/>
          <w:sz w:val="22"/>
          <w:szCs w:val="22"/>
        </w:rPr>
        <w:instrText xml:space="preserve"> HYPERLINK "https://developer.apple.com/documentation/xcode/distributing-your-app-to-registered-devices"</w:instrText>
      </w:r>
      <w:r>
        <w:rPr>
          <w:rStyle w:val="Hyperlink.0"/>
          <w:rFonts w:ascii="Calibri" w:cs="Calibri" w:hAnsi="Calibri" w:eastAsia="Calibri"/>
          <w:sz w:val="22"/>
          <w:szCs w:val="22"/>
        </w:rPr>
        <w:fldChar w:fldCharType="separate" w:fldLock="0"/>
      </w:r>
      <w:r>
        <w:rPr>
          <w:rStyle w:val="Hyperlink.0"/>
          <w:rFonts w:ascii="Calibri" w:hAnsi="Calibri"/>
          <w:sz w:val="22"/>
          <w:szCs w:val="22"/>
          <w:rtl w:val="0"/>
          <w:lang w:val="en-US"/>
        </w:rPr>
        <w:t>https://developer.apple.com/documentation/xcode/distributing-your-app-to-registered-devices</w:t>
      </w:r>
      <w:r>
        <w:rPr>
          <w:rFonts w:ascii="Calibri" w:cs="Calibri" w:hAnsi="Calibri" w:eastAsia="Calibri"/>
          <w:sz w:val="22"/>
          <w:szCs w:val="22"/>
        </w:rPr>
        <w:fldChar w:fldCharType="end" w:fldLock="0"/>
      </w:r>
    </w:p>
    <w:p>
      <w:pPr>
        <w:pStyle w:val="paragraph"/>
        <w:spacing w:before="0" w:after="0"/>
        <w:rPr>
          <w:del w:id="4" w:date="2022-05-20T21:30:56Z" w:author="Arsh Virdi"/>
          <w:rStyle w:val="None"/>
          <w:rFonts w:ascii="Calibri" w:cs="Calibri" w:hAnsi="Calibri" w:eastAsia="Calibri"/>
          <w:sz w:val="22"/>
          <w:szCs w:val="22"/>
        </w:rPr>
      </w:pPr>
    </w:p>
    <w:p>
      <w:pPr>
        <w:pStyle w:val="paragraph"/>
        <w:spacing w:before="0" w:after="0"/>
        <w:jc w:val="center"/>
        <w:rPr>
          <w:del w:id="5" w:date="2022-05-20T21:30:56Z" w:author="Arsh Virdi"/>
          <w:rStyle w:val="None"/>
          <w:rFonts w:ascii="Calibri" w:cs="Calibri" w:hAnsi="Calibri" w:eastAsia="Calibri"/>
          <w:b w:val="1"/>
          <w:bCs w:val="1"/>
          <w:sz w:val="28"/>
          <w:szCs w:val="28"/>
          <w:u w:val="single"/>
        </w:rPr>
      </w:pPr>
    </w:p>
    <w:p>
      <w:pPr>
        <w:pStyle w:val="paragraph"/>
        <w:spacing w:before="0" w:after="0"/>
        <w:jc w:val="center"/>
        <w:rPr>
          <w:del w:id="6" w:date="2022-05-20T21:30:56Z" w:author="Arsh Virdi"/>
          <w:rStyle w:val="None"/>
          <w:rFonts w:ascii="Calibri" w:cs="Calibri" w:hAnsi="Calibri" w:eastAsia="Calibri"/>
          <w:b w:val="1"/>
          <w:bCs w:val="1"/>
          <w:sz w:val="28"/>
          <w:szCs w:val="28"/>
          <w:u w:val="single"/>
        </w:rPr>
      </w:pPr>
      <w:del w:id="7" w:date="2022-05-20T21:30:56Z" w:author="Arsh Virdi">
        <w:r>
          <w:rPr>
            <w:rStyle w:val="None"/>
            <w:rFonts w:ascii="Calibri" w:hAnsi="Calibri"/>
            <w:b w:val="1"/>
            <w:bCs w:val="1"/>
            <w:sz w:val="28"/>
            <w:szCs w:val="28"/>
            <w:u w:val="single"/>
            <w:rtl w:val="0"/>
            <w:lang w:val="en-US"/>
          </w:rPr>
          <w:delText>Flutter Application</w:delText>
        </w:r>
      </w:del>
    </w:p>
    <w:p>
      <w:pPr>
        <w:pStyle w:val="paragraph"/>
        <w:spacing w:before="0" w:after="0"/>
        <w:rPr>
          <w:del w:id="8" w:date="2022-05-20T21:30:56Z" w:author="Arsh Virdi"/>
          <w:rStyle w:val="None"/>
          <w:rFonts w:ascii="Calibri" w:cs="Calibri" w:hAnsi="Calibri" w:eastAsia="Calibri"/>
          <w:b w:val="1"/>
          <w:bCs w:val="1"/>
          <w:sz w:val="28"/>
          <w:szCs w:val="28"/>
        </w:rPr>
      </w:pPr>
    </w:p>
    <w:p>
      <w:pPr>
        <w:pStyle w:val="paragraph"/>
        <w:spacing w:before="0" w:after="0"/>
        <w:rPr>
          <w:del w:id="9" w:date="2022-05-20T21:30:56Z" w:author="Arsh Virdi"/>
          <w:rStyle w:val="None"/>
          <w:rFonts w:ascii="Calibri" w:cs="Calibri" w:hAnsi="Calibri" w:eastAsia="Calibri"/>
          <w:sz w:val="22"/>
          <w:szCs w:val="22"/>
        </w:rPr>
      </w:pPr>
      <w:del w:id="10" w:date="2022-05-20T21:30:56Z" w:author="Arsh Virdi">
        <w:r>
          <w:rPr>
            <w:rStyle w:val="None"/>
            <w:rFonts w:ascii="Calibri" w:hAnsi="Calibri"/>
            <w:sz w:val="22"/>
            <w:szCs w:val="22"/>
            <w:rtl w:val="0"/>
            <w:lang w:val="en-US"/>
          </w:rPr>
          <w:delText>Flutter is Google</w:delText>
        </w:r>
      </w:del>
      <w:del w:id="11" w:date="2022-05-20T21:30:56Z" w:author="Arsh Virdi">
        <w:r>
          <w:rPr>
            <w:rStyle w:val="None"/>
            <w:rFonts w:ascii="Calibri" w:hAnsi="Calibri" w:hint="default"/>
            <w:sz w:val="22"/>
            <w:szCs w:val="22"/>
            <w:rtl w:val="0"/>
            <w:lang w:val="en-US"/>
          </w:rPr>
          <w:delText>’</w:delText>
        </w:r>
      </w:del>
      <w:del w:id="12" w:date="2022-05-20T21:30:56Z" w:author="Arsh Virdi">
        <w:r>
          <w:rPr>
            <w:rStyle w:val="None"/>
            <w:rFonts w:ascii="Calibri" w:hAnsi="Calibri"/>
            <w:sz w:val="22"/>
            <w:szCs w:val="22"/>
            <w:rtl w:val="0"/>
            <w:lang w:val="en-US"/>
          </w:rPr>
          <w:delText xml:space="preserve">s UI toolkit. According to the official website, the SDK can be used to build </w:delText>
        </w:r>
      </w:del>
      <w:del w:id="13" w:date="2022-05-20T21:30:56Z" w:author="Arsh Virdi">
        <w:r>
          <w:rPr>
            <w:rStyle w:val="None"/>
            <w:rFonts w:ascii="Calibri" w:hAnsi="Calibri" w:hint="default"/>
            <w:sz w:val="22"/>
            <w:szCs w:val="22"/>
            <w:rtl w:val="0"/>
            <w:lang w:val="en-US"/>
          </w:rPr>
          <w:delText>“</w:delText>
        </w:r>
      </w:del>
      <w:del w:id="14" w:date="2022-05-20T21:30:56Z" w:author="Arsh Virdi">
        <w:r>
          <w:rPr>
            <w:rStyle w:val="None"/>
            <w:rFonts w:ascii="Calibri" w:hAnsi="Calibri"/>
            <w:sz w:val="22"/>
            <w:szCs w:val="22"/>
            <w:rtl w:val="0"/>
            <w:lang w:val="en-US"/>
          </w:rPr>
          <w:delText>natively complied applications for mobile, web, desktop and embedded devices from a single codebase</w:delText>
        </w:r>
      </w:del>
      <w:del w:id="15" w:date="2022-05-20T21:30:56Z" w:author="Arsh Virdi">
        <w:r>
          <w:rPr>
            <w:rStyle w:val="None"/>
            <w:rFonts w:ascii="Calibri" w:hAnsi="Calibri"/>
            <w:b w:val="1"/>
            <w:bCs w:val="1"/>
            <w:sz w:val="28"/>
            <w:szCs w:val="28"/>
            <w:rtl w:val="0"/>
            <w:lang w:val="en-US"/>
          </w:rPr>
          <w:delText xml:space="preserve">. </w:delText>
        </w:r>
      </w:del>
      <w:del w:id="16" w:date="2022-05-20T21:30:56Z" w:author="Arsh Virdi">
        <w:r>
          <w:rPr>
            <w:rStyle w:val="None"/>
            <w:rFonts w:ascii="Calibri" w:hAnsi="Calibri"/>
            <w:sz w:val="22"/>
            <w:szCs w:val="22"/>
            <w:rtl w:val="0"/>
            <w:lang w:val="en-US"/>
          </w:rPr>
          <w:delText>Apps are written in the Dart programing language. This allows for fast development, native performance and expressive/flexible UI.</w:delText>
        </w:r>
      </w:del>
    </w:p>
    <w:p>
      <w:pPr>
        <w:pStyle w:val="paragraph"/>
        <w:spacing w:after="0"/>
        <w:rPr>
          <w:del w:id="17" w:date="2022-05-20T21:30:56Z" w:author="Arsh Virdi"/>
          <w:rStyle w:val="None"/>
          <w:rFonts w:ascii="Calibri" w:cs="Calibri" w:hAnsi="Calibri" w:eastAsia="Calibri"/>
          <w:sz w:val="22"/>
          <w:szCs w:val="22"/>
        </w:rPr>
      </w:pPr>
      <w:del w:id="18" w:date="2022-05-20T21:30:56Z" w:author="Arsh Virdi">
        <w:r>
          <w:rPr>
            <w:rStyle w:val="None"/>
            <w:rFonts w:ascii="Calibri" w:hAnsi="Calibri"/>
            <w:sz w:val="22"/>
            <w:szCs w:val="22"/>
            <w:rtl w:val="0"/>
            <w:lang w:val="en-US"/>
          </w:rPr>
          <w:delText>Flutter team recommends using Flutter for " app-centric experiences " as " Progressive Web Apps, Single Page Apps, Existing Flutter mobile apps ", but Flutter web app can also be embedded in an iframe tag. Flutter Web is very different from normal web frameworks such as React or Vue.</w:delText>
        </w:r>
      </w:del>
    </w:p>
    <w:p>
      <w:pPr>
        <w:pStyle w:val="paragraph"/>
        <w:spacing w:after="0"/>
        <w:rPr>
          <w:del w:id="19" w:date="2022-05-20T21:30:56Z" w:author="Arsh Virdi"/>
          <w:rStyle w:val="None"/>
          <w:rFonts w:ascii="Calibri" w:cs="Calibri" w:hAnsi="Calibri" w:eastAsia="Calibri"/>
          <w:sz w:val="22"/>
          <w:szCs w:val="22"/>
        </w:rPr>
      </w:pPr>
      <w:del w:id="20" w:date="2022-05-20T21:30:56Z" w:author="Arsh Virdi">
        <w:r>
          <w:rPr>
            <w:rStyle w:val="None"/>
            <w:rFonts w:ascii="Calibri" w:hAnsi="Calibri"/>
            <w:sz w:val="22"/>
            <w:szCs w:val="22"/>
            <w:rtl w:val="0"/>
            <w:lang w:val="en-US"/>
          </w:rPr>
          <w:delText xml:space="preserve">They say: At this time, Flutter is not suitable for static websites with text-rich flow-based content. For example, blog articles benefit from the document-centric model that the web is built around, rather than the app-centric services that a UI framework like Flutter can deliver. You can read more about how a Flutter web app is deployed </w:delText>
        </w:r>
      </w:del>
      <w:del w:id="21" w:date="2022-05-20T21:30:56Z" w:author="Arsh Virdi">
        <w:r>
          <w:rPr>
            <w:rStyle w:val="Hyperlink.2"/>
            <w:rtl w:val="0"/>
            <w:lang w:val="en-US"/>
          </w:rPr>
          <w:delText>here</w:delText>
        </w:r>
      </w:del>
      <w:del w:id="22" w:date="2022-05-20T21:30:56Z" w:author="Arsh Virdi">
        <w:r>
          <w:rPr>
            <w:rStyle w:val="None"/>
            <w:rFonts w:ascii="Calibri" w:hAnsi="Calibri"/>
            <w:sz w:val="22"/>
            <w:szCs w:val="22"/>
            <w:rtl w:val="0"/>
            <w:lang w:val="en-US"/>
          </w:rPr>
          <w:delText>.</w:delText>
        </w:r>
      </w:del>
    </w:p>
    <w:p>
      <w:pPr>
        <w:pStyle w:val="paragraph"/>
        <w:spacing w:after="0"/>
        <w:rPr>
          <w:del w:id="23" w:date="2022-05-20T21:30:56Z" w:author="Arsh Virdi"/>
          <w:rStyle w:val="None"/>
          <w:rFonts w:ascii="Calibri" w:cs="Calibri" w:hAnsi="Calibri" w:eastAsia="Calibri"/>
          <w:sz w:val="22"/>
          <w:szCs w:val="22"/>
        </w:rPr>
      </w:pPr>
      <w:del w:id="24" w:date="2022-05-20T21:30:56Z" w:author="Arsh Virdi">
        <w:r>
          <w:rPr>
            <w:rStyle w:val="None"/>
            <w:rFonts w:ascii="Calibri" w:hAnsi="Calibri"/>
            <w:sz w:val="22"/>
            <w:szCs w:val="22"/>
            <w:rtl w:val="0"/>
            <w:lang w:val="en-US"/>
          </w:rPr>
          <w:delText xml:space="preserve">When a Flutter app is built for the web, the page is rendered in </w:delText>
        </w:r>
      </w:del>
      <w:del w:id="25" w:date="2022-05-20T21:30:56Z" w:author="Arsh Virdi">
        <w:r>
          <w:rPr>
            <w:rStyle w:val="Hyperlink.2"/>
            <w:rtl w:val="0"/>
            <w:lang w:val="en-US"/>
          </w:rPr>
          <w:delText>2 ways</w:delText>
        </w:r>
      </w:del>
      <w:del w:id="26" w:date="2022-05-20T21:30:56Z" w:author="Arsh Virdi">
        <w:r>
          <w:rPr>
            <w:rStyle w:val="None"/>
            <w:rFonts w:ascii="Calibri" w:hAnsi="Calibri"/>
            <w:sz w:val="22"/>
            <w:szCs w:val="22"/>
            <w:rtl w:val="0"/>
            <w:lang w:val="en-US"/>
          </w:rPr>
          <w:delText>:</w:delText>
        </w:r>
      </w:del>
    </w:p>
    <w:p>
      <w:pPr>
        <w:pStyle w:val="paragraph"/>
        <w:numPr>
          <w:ilvl w:val="0"/>
          <w:numId w:val="57"/>
        </w:numPr>
        <w:bidi w:val="0"/>
        <w:spacing w:after="0"/>
        <w:ind w:right="0"/>
        <w:jc w:val="left"/>
        <w:rPr>
          <w:rFonts w:ascii="Calibri" w:hAnsi="Calibri"/>
          <w:sz w:val="22"/>
          <w:szCs w:val="22"/>
          <w:rtl w:val="0"/>
          <w:lang w:val="en-US"/>
        </w:rPr>
      </w:pPr>
      <w:del w:id="27" w:date="2022-05-20T21:30:56Z" w:author="Arsh Virdi">
        <w:r>
          <w:rPr>
            <w:rStyle w:val="None A"/>
            <w:rFonts w:ascii="Calibri" w:hAnsi="Calibri"/>
            <w:sz w:val="22"/>
            <w:szCs w:val="22"/>
            <w:rtl w:val="0"/>
            <w:lang w:val="en-US"/>
          </w:rPr>
          <w:delText>HTML renderer (on mobile browsers)</w:delText>
        </w:r>
      </w:del>
    </w:p>
    <w:p>
      <w:pPr>
        <w:pStyle w:val="paragraph"/>
        <w:bidi w:val="0"/>
        <w:spacing w:after="0"/>
        <w:ind w:left="0" w:right="0" w:firstLine="0"/>
        <w:jc w:val="left"/>
        <w:rPr>
          <w:del w:id="28" w:date="2022-05-20T21:30:55Z" w:author="Arsh Virdi"/>
          <w:rStyle w:val="None A"/>
          <w:rFonts w:ascii="Calibri" w:cs="Calibri" w:hAnsi="Calibri" w:eastAsia="Calibri"/>
          <w:sz w:val="22"/>
          <w:szCs w:val="22"/>
          <w:rtl w:val="0"/>
        </w:rPr>
      </w:pPr>
      <w:del w:id="29" w:date="2022-05-20T21:30:55Z" w:author="Arsh Virdi">
        <w:r>
          <w:rPr>
            <w:rStyle w:val="None A"/>
            <w:rFonts w:ascii="Calibri" w:hAnsi="Calibri"/>
            <w:sz w:val="22"/>
            <w:szCs w:val="22"/>
            <w:rtl w:val="0"/>
            <w:lang w:val="en-US"/>
          </w:rPr>
          <w:delText>CanvasKit renderer (on desktop browsers)</w:delText>
        </w:r>
      </w:del>
    </w:p>
    <w:p>
      <w:pPr>
        <w:pStyle w:val="paragraph"/>
        <w:spacing w:after="0"/>
        <w:rPr>
          <w:del w:id="30" w:date="2022-05-20T21:30:55Z" w:author="Arsh Virdi"/>
          <w:rStyle w:val="None"/>
          <w:rFonts w:ascii="Calibri" w:cs="Calibri" w:hAnsi="Calibri" w:eastAsia="Calibri"/>
          <w:sz w:val="22"/>
          <w:szCs w:val="22"/>
        </w:rPr>
      </w:pPr>
      <w:del w:id="31" w:date="2022-05-20T21:30:55Z" w:author="Arsh Virdi">
        <w:r>
          <w:rPr>
            <w:rStyle w:val="None"/>
            <w:rFonts w:ascii="Calibri" w:hAnsi="Calibri"/>
            <w:sz w:val="22"/>
            <w:szCs w:val="22"/>
            <w:rtl w:val="0"/>
            <w:lang w:val="en-US"/>
          </w:rPr>
          <w:delText>In addition, since it is a third-party app, it is mostly likely that you are not able to change their code. Thus, appium-flutter-driver mostly will not work.</w:delText>
        </w:r>
      </w:del>
    </w:p>
    <w:p>
      <w:pPr>
        <w:pStyle w:val="paragraph"/>
        <w:spacing w:after="0"/>
        <w:rPr>
          <w:del w:id="32" w:date="2022-05-20T21:30:55Z" w:author="Arsh Virdi"/>
          <w:rStyle w:val="None"/>
          <w:rFonts w:ascii="Calibri" w:cs="Calibri" w:hAnsi="Calibri" w:eastAsia="Calibri"/>
          <w:b w:val="1"/>
          <w:bCs w:val="1"/>
          <w:sz w:val="22"/>
          <w:szCs w:val="22"/>
        </w:rPr>
      </w:pPr>
      <w:del w:id="33" w:date="2022-05-20T21:30:55Z" w:author="Arsh Virdi">
        <w:r>
          <w:rPr>
            <w:rStyle w:val="None"/>
            <w:rFonts w:ascii="Calibri" w:hAnsi="Calibri"/>
            <w:b w:val="1"/>
            <w:bCs w:val="1"/>
            <w:sz w:val="22"/>
            <w:szCs w:val="22"/>
            <w:rtl w:val="0"/>
            <w:lang w:val="en-US"/>
          </w:rPr>
          <w:delText>Appium Flutter Driver:</w:delText>
        </w:r>
      </w:del>
    </w:p>
    <w:p>
      <w:pPr>
        <w:pStyle w:val="paragraph"/>
        <w:spacing w:after="0"/>
        <w:rPr>
          <w:del w:id="34" w:date="2022-05-20T21:30:55Z" w:author="Arsh Virdi"/>
          <w:rStyle w:val="None"/>
          <w:rFonts w:ascii="Calibri" w:cs="Calibri" w:hAnsi="Calibri" w:eastAsia="Calibri"/>
          <w:b w:val="1"/>
          <w:bCs w:val="1"/>
          <w:sz w:val="22"/>
          <w:szCs w:val="22"/>
        </w:rPr>
      </w:pPr>
      <w:del w:id="35" w:date="2022-05-20T21:30:55Z" w:author="Arsh Virdi">
        <w:r>
          <w:rPr>
            <w:rStyle w:val="Hyperlink.2"/>
            <w:rtl w:val="0"/>
            <w:lang w:val="en-US"/>
          </w:rPr>
          <w:delText>Appium Flutter Driver</w:delText>
        </w:r>
      </w:del>
      <w:del w:id="36" w:date="2022-05-20T21:30:55Z" w:author="Arsh Virdi">
        <w:r>
          <w:rPr>
            <w:rStyle w:val="None"/>
            <w:rFonts w:ascii="Calibri" w:hAnsi="Calibri"/>
            <w:sz w:val="22"/>
            <w:szCs w:val="22"/>
            <w:rtl w:val="0"/>
            <w:lang w:val="en-US"/>
          </w:rPr>
          <w:delText xml:space="preserve"> is a test automation tool for Flutter apps on multiple platforms/OSes. Appium Flutter Driver is part of the Appium mobile test automation tool maintained by community. This package is still experiment, breaking changes and breaking codes are to be expected!</w:delText>
        </w:r>
      </w:del>
    </w:p>
    <w:p>
      <w:pPr>
        <w:pStyle w:val="paragraph"/>
        <w:spacing w:after="0"/>
        <w:rPr>
          <w:del w:id="37" w:date="2022-05-20T21:30:55Z" w:author="Arsh Virdi"/>
          <w:rStyle w:val="None"/>
          <w:rFonts w:ascii="Calibri" w:cs="Calibri" w:hAnsi="Calibri" w:eastAsia="Calibri"/>
          <w:b w:val="1"/>
          <w:bCs w:val="1"/>
          <w:sz w:val="22"/>
          <w:szCs w:val="22"/>
        </w:rPr>
      </w:pPr>
    </w:p>
    <w:p>
      <w:pPr>
        <w:pStyle w:val="paragraph"/>
        <w:spacing w:after="0"/>
        <w:rPr>
          <w:del w:id="38" w:date="2022-05-20T21:30:55Z" w:author="Arsh Virdi"/>
          <w:rStyle w:val="None"/>
          <w:rFonts w:ascii="Calibri" w:cs="Calibri" w:hAnsi="Calibri" w:eastAsia="Calibri"/>
          <w:b w:val="1"/>
          <w:bCs w:val="1"/>
          <w:sz w:val="22"/>
          <w:szCs w:val="22"/>
        </w:rPr>
      </w:pPr>
      <w:del w:id="39" w:date="2022-05-20T21:30:55Z" w:author="Arsh Virdi">
        <w:r>
          <w:rPr>
            <w:rStyle w:val="None"/>
            <w:rFonts w:ascii="Calibri" w:hAnsi="Calibri"/>
            <w:b w:val="1"/>
            <w:bCs w:val="1"/>
            <w:sz w:val="22"/>
            <w:szCs w:val="22"/>
            <w:rtl w:val="0"/>
            <w:lang w:val="en-US"/>
          </w:rPr>
          <w:delText>Flutter Driver vs Appium Flutter Driver:</w:delText>
        </w:r>
      </w:del>
    </w:p>
    <w:p>
      <w:pPr>
        <w:pStyle w:val="paragraph"/>
        <w:spacing w:after="0"/>
        <w:rPr>
          <w:del w:id="40" w:date="2022-05-20T21:30:55Z" w:author="Arsh Virdi"/>
          <w:rStyle w:val="None"/>
          <w:rFonts w:ascii="Calibri" w:cs="Calibri" w:hAnsi="Calibri" w:eastAsia="Calibri"/>
          <w:sz w:val="22"/>
          <w:szCs w:val="22"/>
        </w:rPr>
      </w:pPr>
      <w:del w:id="41" w:date="2022-05-20T21:30:55Z" w:author="Arsh Virdi">
        <w:r>
          <w:rPr>
            <w:rStyle w:val="None"/>
            <w:rFonts w:ascii="Calibri" w:hAnsi="Calibri"/>
            <w:sz w:val="22"/>
            <w:szCs w:val="22"/>
            <w:rtl w:val="0"/>
            <w:lang w:val="en-US"/>
          </w:rPr>
          <w:delText>Even though Flutter comes with superb integration test support, Flutter Driver, it does not fit some specific use cases, such as</w:delText>
        </w:r>
      </w:del>
    </w:p>
    <w:p>
      <w:pPr>
        <w:pStyle w:val="paragraph"/>
        <w:bidi w:val="0"/>
        <w:spacing w:after="0"/>
        <w:ind w:left="0" w:right="0" w:firstLine="0"/>
        <w:jc w:val="left"/>
        <w:rPr>
          <w:del w:id="42" w:date="2022-05-20T21:30:55Z" w:author="Arsh Virdi"/>
          <w:rStyle w:val="None A"/>
          <w:rFonts w:ascii="Calibri" w:cs="Calibri" w:hAnsi="Calibri" w:eastAsia="Calibri"/>
          <w:sz w:val="22"/>
          <w:szCs w:val="22"/>
          <w:rtl w:val="0"/>
        </w:rPr>
      </w:pPr>
      <w:del w:id="43" w:date="2022-05-20T21:30:55Z" w:author="Arsh Virdi">
        <w:r>
          <w:rPr>
            <w:rStyle w:val="None A"/>
            <w:rFonts w:ascii="Calibri" w:hAnsi="Calibri"/>
            <w:sz w:val="22"/>
            <w:szCs w:val="22"/>
            <w:rtl w:val="0"/>
            <w:lang w:val="en-US"/>
          </w:rPr>
          <w:delText>writing test in other languages than Dart</w:delText>
        </w:r>
      </w:del>
    </w:p>
    <w:p>
      <w:pPr>
        <w:pStyle w:val="paragraph"/>
        <w:bidi w:val="0"/>
        <w:spacing w:after="0"/>
        <w:ind w:left="0" w:right="0" w:firstLine="0"/>
        <w:jc w:val="left"/>
        <w:rPr>
          <w:del w:id="44" w:date="2022-05-20T21:30:55Z" w:author="Arsh Virdi"/>
          <w:rStyle w:val="None A"/>
          <w:rFonts w:ascii="Calibri" w:cs="Calibri" w:hAnsi="Calibri" w:eastAsia="Calibri"/>
          <w:sz w:val="22"/>
          <w:szCs w:val="22"/>
          <w:rtl w:val="0"/>
        </w:rPr>
      </w:pPr>
      <w:del w:id="45" w:date="2022-05-20T21:30:55Z" w:author="Arsh Virdi">
        <w:r>
          <w:rPr>
            <w:rStyle w:val="None A"/>
            <w:rFonts w:ascii="Calibri" w:hAnsi="Calibri"/>
            <w:sz w:val="22"/>
            <w:szCs w:val="22"/>
            <w:rtl w:val="0"/>
            <w:lang w:val="en-US"/>
          </w:rPr>
          <w:delText>running integration test for Flutter app with embedded webview or native view, or existing native app with embedded Flutter view</w:delText>
        </w:r>
      </w:del>
    </w:p>
    <w:p>
      <w:pPr>
        <w:pStyle w:val="paragraph"/>
        <w:bidi w:val="0"/>
        <w:spacing w:after="0"/>
        <w:ind w:left="0" w:right="0" w:firstLine="0"/>
        <w:jc w:val="left"/>
        <w:rPr>
          <w:del w:id="46" w:date="2022-05-20T21:30:54Z" w:author="Arsh Virdi"/>
          <w:rStyle w:val="None A"/>
          <w:rFonts w:ascii="Calibri" w:cs="Calibri" w:hAnsi="Calibri" w:eastAsia="Calibri"/>
          <w:sz w:val="22"/>
          <w:szCs w:val="22"/>
          <w:rtl w:val="0"/>
        </w:rPr>
      </w:pPr>
      <w:del w:id="47" w:date="2022-05-20T21:30:54Z" w:author="Arsh Virdi">
        <w:r>
          <w:rPr>
            <w:rStyle w:val="None A"/>
            <w:rFonts w:ascii="Calibri" w:hAnsi="Calibri"/>
            <w:sz w:val="22"/>
            <w:szCs w:val="22"/>
            <w:rtl w:val="0"/>
            <w:lang w:val="en-US"/>
          </w:rPr>
          <w:delText>running test on multiple devices simultaneously</w:delText>
        </w:r>
      </w:del>
    </w:p>
    <w:p>
      <w:pPr>
        <w:pStyle w:val="paragraph"/>
        <w:bidi w:val="0"/>
        <w:spacing w:after="0"/>
        <w:ind w:left="0" w:right="0" w:firstLine="0"/>
        <w:jc w:val="left"/>
        <w:rPr>
          <w:del w:id="48" w:date="2022-05-20T21:30:54Z" w:author="Arsh Virdi"/>
          <w:rStyle w:val="None A"/>
          <w:rFonts w:ascii="Calibri" w:cs="Calibri" w:hAnsi="Calibri" w:eastAsia="Calibri"/>
          <w:sz w:val="22"/>
          <w:szCs w:val="22"/>
          <w:rtl w:val="0"/>
        </w:rPr>
      </w:pPr>
      <w:del w:id="49" w:date="2022-05-20T21:30:54Z" w:author="Arsh Virdi">
        <w:r>
          <w:rPr>
            <w:rStyle w:val="None A"/>
            <w:rFonts w:ascii="Calibri" w:hAnsi="Calibri"/>
            <w:sz w:val="22"/>
            <w:szCs w:val="22"/>
            <w:rtl w:val="0"/>
            <w:lang w:val="en-US"/>
          </w:rPr>
          <w:delText>running integration test on device farms, such as Sauce Labs, AWS, Firebase</w:delText>
        </w:r>
      </w:del>
    </w:p>
    <w:p>
      <w:pPr>
        <w:pStyle w:val="paragraph"/>
        <w:spacing w:before="0" w:after="0"/>
        <w:rPr>
          <w:del w:id="50" w:date="2022-05-20T21:29:49Z" w:author="Arsh Virdi"/>
          <w:rStyle w:val="None"/>
          <w:rFonts w:ascii="Calibri" w:cs="Calibri" w:hAnsi="Calibri" w:eastAsia="Calibri"/>
          <w:sz w:val="22"/>
          <w:szCs w:val="22"/>
        </w:rPr>
      </w:pPr>
      <w:del w:id="51" w:date="2022-05-20T21:29:49Z" w:author="Arsh Virdi">
        <w:r>
          <w:rPr>
            <w:rStyle w:val="None"/>
            <w:rFonts w:ascii="Calibri" w:hAnsi="Calibri"/>
            <w:sz w:val="22"/>
            <w:szCs w:val="22"/>
            <w:rtl w:val="0"/>
            <w:lang w:val="en-US"/>
          </w:rPr>
          <w:delText xml:space="preserve">Under the hood, Appium Flutter Driver use the </w:delText>
        </w:r>
      </w:del>
      <w:del w:id="52" w:date="2022-05-20T21:29:49Z" w:author="Arsh Virdi">
        <w:r>
          <w:rPr>
            <w:rStyle w:val="Hyperlink.2"/>
            <w:rtl w:val="0"/>
            <w:lang w:val="en-US"/>
          </w:rPr>
          <w:delText>Dart VM Service Protocol</w:delText>
        </w:r>
      </w:del>
      <w:del w:id="53" w:date="2022-05-20T21:29:49Z" w:author="Arsh Virdi">
        <w:r>
          <w:rPr>
            <w:rStyle w:val="None"/>
            <w:rFonts w:ascii="Calibri" w:hAnsi="Calibri"/>
            <w:sz w:val="22"/>
            <w:szCs w:val="22"/>
            <w:rtl w:val="0"/>
            <w:lang w:val="en-US"/>
          </w:rPr>
          <w:delText xml:space="preserve"> with extension ext.flutter.driver, similar to Flutter Driver, to control the Flutter app-under-test (AUT). You know, Dart VM service is only available when you run the Flutter app by </w:delText>
        </w:r>
      </w:del>
      <w:del w:id="54" w:date="2022-05-20T21:29:49Z" w:author="Arsh Virdi">
        <w:r>
          <w:rPr>
            <w:rStyle w:val="None"/>
            <w:rFonts w:ascii="Calibri" w:hAnsi="Calibri"/>
            <w:b w:val="1"/>
            <w:bCs w:val="1"/>
            <w:sz w:val="22"/>
            <w:szCs w:val="22"/>
            <w:rtl w:val="0"/>
            <w:lang w:val="en-US"/>
          </w:rPr>
          <w:delText>source code in debug mode</w:delText>
        </w:r>
      </w:del>
      <w:del w:id="55" w:date="2022-05-20T21:29:49Z" w:author="Arsh Virdi">
        <w:r>
          <w:rPr>
            <w:rStyle w:val="None"/>
            <w:rFonts w:ascii="Calibri" w:hAnsi="Calibri"/>
            <w:sz w:val="22"/>
            <w:szCs w:val="22"/>
            <w:rtl w:val="0"/>
            <w:lang w:val="en-US"/>
          </w:rPr>
          <w:delText xml:space="preserve">, or at least when you have control to the </w:delText>
        </w:r>
      </w:del>
      <w:del w:id="56" w:date="2022-05-20T21:29:49Z" w:author="Arsh Virdi">
        <w:r>
          <w:rPr>
            <w:rStyle w:val="None"/>
            <w:rFonts w:ascii="Calibri" w:hAnsi="Calibri"/>
            <w:b w:val="1"/>
            <w:bCs w:val="1"/>
            <w:sz w:val="22"/>
            <w:szCs w:val="22"/>
            <w:rtl w:val="0"/>
            <w:lang w:val="en-US"/>
          </w:rPr>
          <w:delText>source code</w:delText>
        </w:r>
      </w:del>
      <w:del w:id="57" w:date="2022-05-20T21:29:49Z" w:author="Arsh Virdi">
        <w:r>
          <w:rPr>
            <w:rStyle w:val="None"/>
            <w:rFonts w:ascii="Calibri" w:hAnsi="Calibri"/>
            <w:sz w:val="22"/>
            <w:szCs w:val="22"/>
            <w:rtl w:val="0"/>
            <w:lang w:val="en-US"/>
          </w:rPr>
          <w:delText>.</w:delText>
        </w:r>
      </w:del>
    </w:p>
    <w:p>
      <w:pPr>
        <w:pStyle w:val="paragraph"/>
        <w:spacing w:before="0" w:after="0"/>
        <w:rPr>
          <w:del w:id="58" w:date="2022-05-20T21:29:49Z" w:author="Arsh Virdi"/>
          <w:rStyle w:val="None"/>
          <w:rFonts w:ascii="Calibri" w:cs="Calibri" w:hAnsi="Calibri" w:eastAsia="Calibri"/>
          <w:sz w:val="20"/>
          <w:szCs w:val="20"/>
        </w:rPr>
      </w:pPr>
    </w:p>
    <w:p>
      <w:pPr>
        <w:pStyle w:val="paragraph"/>
        <w:spacing w:before="0" w:after="0"/>
        <w:rPr>
          <w:del w:id="59" w:date="2022-05-20T21:29:49Z" w:author="Arsh Virdi"/>
          <w:rStyle w:val="None"/>
          <w:rFonts w:ascii="Calibri" w:cs="Calibri" w:hAnsi="Calibri" w:eastAsia="Calibri"/>
          <w:b w:val="1"/>
          <w:bCs w:val="1"/>
          <w:sz w:val="22"/>
          <w:szCs w:val="22"/>
        </w:rPr>
      </w:pPr>
      <w:del w:id="60" w:date="2022-05-20T21:29:49Z" w:author="Arsh Virdi">
        <w:r>
          <w:rPr>
            <w:rStyle w:val="None"/>
            <w:rFonts w:ascii="Calibri" w:hAnsi="Calibri"/>
            <w:b w:val="1"/>
            <w:bCs w:val="1"/>
            <w:sz w:val="22"/>
            <w:szCs w:val="22"/>
            <w:rtl w:val="0"/>
            <w:lang w:val="en-US"/>
          </w:rPr>
          <w:delText>Usages:</w:delText>
        </w:r>
      </w:del>
    </w:p>
    <w:p>
      <w:pPr>
        <w:pStyle w:val="paragraph"/>
        <w:spacing w:before="0" w:after="0"/>
        <w:rPr>
          <w:del w:id="61" w:date="2022-05-20T21:29:49Z" w:author="Arsh Virdi"/>
          <w:rStyle w:val="None"/>
          <w:rFonts w:ascii="Calibri" w:cs="Calibri" w:hAnsi="Calibri" w:eastAsia="Calibri"/>
          <w:b w:val="1"/>
          <w:bCs w:val="1"/>
          <w:sz w:val="22"/>
          <w:szCs w:val="22"/>
        </w:rPr>
      </w:pPr>
    </w:p>
    <w:p>
      <w:pPr>
        <w:pStyle w:val="paragraph"/>
        <w:spacing w:before="0" w:after="0"/>
        <w:rPr>
          <w:del w:id="62" w:date="2022-05-20T21:29:49Z" w:author="Arsh Virdi"/>
          <w:rStyle w:val="None"/>
          <w:rFonts w:ascii="Calibri" w:cs="Calibri" w:hAnsi="Calibri" w:eastAsia="Calibri"/>
          <w:sz w:val="22"/>
          <w:szCs w:val="22"/>
        </w:rPr>
      </w:pPr>
      <w:del w:id="63" w:date="2022-05-20T21:29:49Z" w:author="Arsh Virdi">
        <w:r>
          <w:rPr>
            <w:rStyle w:val="None"/>
            <w:rFonts w:ascii="Calibri" w:hAnsi="Calibri"/>
            <w:sz w:val="22"/>
            <w:szCs w:val="22"/>
            <w:rtl w:val="0"/>
            <w:lang w:val="en-US"/>
          </w:rPr>
          <w:delText xml:space="preserve">Your Flutter app-under-test (AUT) must be compiled in </w:delText>
        </w:r>
      </w:del>
      <w:del w:id="64" w:date="2022-05-20T21:29:49Z" w:author="Arsh Virdi">
        <w:r>
          <w:rPr>
            <w:rStyle w:val="None"/>
            <w:rFonts w:ascii="Calibri" w:hAnsi="Calibri"/>
            <w:b w:val="1"/>
            <w:bCs w:val="1"/>
            <w:sz w:val="22"/>
            <w:szCs w:val="22"/>
            <w:rtl w:val="0"/>
            <w:lang w:val="en-US"/>
          </w:rPr>
          <w:delText>debug or profile</w:delText>
        </w:r>
      </w:del>
      <w:del w:id="65" w:date="2022-05-20T21:29:49Z" w:author="Arsh Virdi">
        <w:r>
          <w:rPr>
            <w:rStyle w:val="None"/>
            <w:rFonts w:ascii="Calibri" w:hAnsi="Calibri"/>
            <w:sz w:val="22"/>
            <w:szCs w:val="22"/>
            <w:rtl w:val="0"/>
            <w:lang w:val="en-US"/>
          </w:rPr>
          <w:delText xml:space="preserve"> mode, because </w:delText>
        </w:r>
      </w:del>
      <w:del w:id="66" w:date="2022-05-20T21:29:49Z" w:author="Arsh Virdi">
        <w:r>
          <w:rPr>
            <w:rStyle w:val="None"/>
            <w:rFonts w:ascii="Calibri" w:hAnsi="Calibri"/>
            <w:b w:val="1"/>
            <w:bCs w:val="1"/>
            <w:sz w:val="22"/>
            <w:szCs w:val="22"/>
            <w:rtl w:val="0"/>
            <w:lang w:val="en-US"/>
          </w:rPr>
          <w:delText>Flutter Driver does not support running in release mode</w:delText>
        </w:r>
      </w:del>
      <w:del w:id="67" w:date="2022-05-20T21:29:49Z" w:author="Arsh Virdi">
        <w:r>
          <w:rPr>
            <w:rStyle w:val="None"/>
            <w:rFonts w:ascii="Calibri" w:hAnsi="Calibri"/>
            <w:sz w:val="22"/>
            <w:szCs w:val="22"/>
            <w:rtl w:val="0"/>
            <w:lang w:val="en-US"/>
          </w:rPr>
          <w:delText xml:space="preserve">. Also, ensure that your Flutter AUT has </w:delText>
        </w:r>
      </w:del>
      <w:del w:id="68" w:date="2022-05-20T21:29:49Z" w:author="Arsh Virdi">
        <w:r>
          <w:rPr>
            <w:rStyle w:val="None"/>
            <w:rFonts w:ascii="Calibri" w:hAnsi="Calibri"/>
            <w:b w:val="1"/>
            <w:bCs w:val="1"/>
            <w:sz w:val="22"/>
            <w:szCs w:val="22"/>
            <w:rtl w:val="0"/>
            <w:lang w:val="en-US"/>
          </w:rPr>
          <w:delText>enableFlutterDriverExtension()</w:delText>
        </w:r>
      </w:del>
      <w:del w:id="69" w:date="2022-05-20T21:29:49Z" w:author="Arsh Virdi">
        <w:r>
          <w:rPr>
            <w:rStyle w:val="None"/>
            <w:rFonts w:ascii="Calibri" w:hAnsi="Calibri"/>
            <w:sz w:val="22"/>
            <w:szCs w:val="22"/>
            <w:rtl w:val="0"/>
            <w:lang w:val="en-US"/>
          </w:rPr>
          <w:delText xml:space="preserve"> before </w:delText>
        </w:r>
      </w:del>
      <w:del w:id="70" w:date="2022-05-20T21:29:49Z" w:author="Arsh Virdi">
        <w:r>
          <w:rPr>
            <w:rStyle w:val="None"/>
            <w:rFonts w:ascii="Calibri" w:hAnsi="Calibri"/>
            <w:b w:val="1"/>
            <w:bCs w:val="1"/>
            <w:sz w:val="22"/>
            <w:szCs w:val="22"/>
            <w:rtl w:val="0"/>
            <w:lang w:val="en-US"/>
          </w:rPr>
          <w:delText>runApp</w:delText>
        </w:r>
      </w:del>
      <w:del w:id="71" w:date="2022-05-20T21:29:49Z" w:author="Arsh Virdi">
        <w:r>
          <w:rPr>
            <w:rStyle w:val="None"/>
            <w:rFonts w:ascii="Calibri" w:hAnsi="Calibri"/>
            <w:sz w:val="22"/>
            <w:szCs w:val="22"/>
            <w:rtl w:val="0"/>
            <w:lang w:val="en-US"/>
          </w:rPr>
          <w:delText xml:space="preserve">. Then, please make sure your app imported </w:delText>
        </w:r>
      </w:del>
      <w:del w:id="72" w:date="2022-05-20T21:29:49Z" w:author="Arsh Virdi">
        <w:r>
          <w:rPr>
            <w:rStyle w:val="Hyperlink.6"/>
            <w:rtl w:val="0"/>
            <w:lang w:val="en-US"/>
          </w:rPr>
          <w:delText>flutter_driver</w:delText>
        </w:r>
      </w:del>
      <w:del w:id="73" w:date="2022-05-20T21:29:49Z" w:author="Arsh Virdi">
        <w:r>
          <w:rPr>
            <w:rStyle w:val="None"/>
            <w:rFonts w:ascii="Calibri" w:hAnsi="Calibri"/>
            <w:sz w:val="22"/>
            <w:szCs w:val="22"/>
            <w:rtl w:val="0"/>
            <w:lang w:val="en-US"/>
          </w:rPr>
          <w:delText xml:space="preserve"> package as well.</w:delText>
        </w:r>
      </w:del>
    </w:p>
    <w:p>
      <w:pPr>
        <w:pStyle w:val="paragraph"/>
        <w:spacing w:before="0" w:after="0"/>
        <w:rPr>
          <w:del w:id="74" w:date="2022-05-20T21:29:49Z" w:author="Arsh Virdi"/>
          <w:rStyle w:val="None"/>
          <w:rFonts w:ascii="Calibri" w:cs="Calibri" w:hAnsi="Calibri" w:eastAsia="Calibri"/>
          <w:sz w:val="22"/>
          <w:szCs w:val="22"/>
        </w:rPr>
      </w:pPr>
    </w:p>
    <w:p>
      <w:pPr>
        <w:pStyle w:val="paragraph"/>
        <w:spacing w:before="0" w:after="0"/>
        <w:rPr>
          <w:del w:id="75" w:date="2022-05-20T21:29:49Z" w:author="Arsh Virdi"/>
          <w:rStyle w:val="None"/>
          <w:rFonts w:ascii="Calibri" w:cs="Calibri" w:hAnsi="Calibri" w:eastAsia="Calibri"/>
          <w:sz w:val="22"/>
          <w:szCs w:val="22"/>
        </w:rPr>
      </w:pPr>
    </w:p>
    <w:p>
      <w:pPr>
        <w:pStyle w:val="paragraph"/>
        <w:spacing w:before="0" w:after="0"/>
        <w:rPr>
          <w:del w:id="76" w:date="2022-05-20T21:29:49Z" w:author="Arsh Virdi"/>
          <w:rStyle w:val="None"/>
          <w:rFonts w:ascii="Calibri" w:cs="Calibri" w:hAnsi="Calibri" w:eastAsia="Calibri"/>
          <w:b w:val="1"/>
          <w:bCs w:val="1"/>
          <w:sz w:val="22"/>
          <w:szCs w:val="22"/>
        </w:rPr>
      </w:pPr>
      <w:del w:id="77" w:date="2022-05-20T21:29:49Z" w:author="Arsh Virdi">
        <w:r>
          <w:rPr>
            <w:rStyle w:val="None"/>
            <w:rFonts w:ascii="Calibri" w:hAnsi="Calibri"/>
            <w:b w:val="1"/>
            <w:bCs w:val="1"/>
            <w:sz w:val="22"/>
            <w:szCs w:val="22"/>
            <w:rtl w:val="0"/>
            <w:lang w:val="en-US"/>
          </w:rPr>
          <w:delText xml:space="preserve">References: </w:delText>
        </w:r>
      </w:del>
    </w:p>
    <w:p>
      <w:pPr>
        <w:pStyle w:val="paragraph"/>
        <w:spacing w:before="0" w:after="0"/>
        <w:rPr>
          <w:del w:id="78" w:date="2022-05-20T21:29:49Z" w:author="Arsh Virdi"/>
          <w:rStyle w:val="None"/>
          <w:rFonts w:ascii="Calibri" w:cs="Calibri" w:hAnsi="Calibri" w:eastAsia="Calibri"/>
          <w:sz w:val="22"/>
          <w:szCs w:val="22"/>
        </w:rPr>
      </w:pPr>
      <w:del w:id="79" w:date="2022-05-20T21:29:49Z" w:author="Arsh Virdi">
        <w:r>
          <w:rPr>
            <w:rStyle w:val="None"/>
            <w:rFonts w:ascii="Calibri" w:hAnsi="Calibri"/>
            <w:sz w:val="22"/>
            <w:szCs w:val="22"/>
            <w:rtl w:val="0"/>
            <w:lang w:val="en-US"/>
          </w:rPr>
          <w:delText xml:space="preserve">Maven dependency URL for </w:delText>
        </w:r>
      </w:del>
      <w:del w:id="80" w:date="2022-05-20T21:29:49Z" w:author="Arsh Virdi">
        <w:r>
          <w:rPr>
            <w:rStyle w:val="Hyperlink.2"/>
            <w:rtl w:val="0"/>
            <w:lang w:val="en-US"/>
          </w:rPr>
          <w:delText>Appium Flutter Finder Java</w:delText>
        </w:r>
      </w:del>
    </w:p>
    <w:p>
      <w:pPr>
        <w:pStyle w:val="paragraph"/>
        <w:spacing w:before="0" w:after="0"/>
      </w:pPr>
      <w:del w:id="81" w:date="2022-05-20T21:29:49Z" w:author="Arsh Virdi">
        <w:r>
          <w:rPr>
            <w:rStyle w:val="None"/>
            <w:rFonts w:ascii="Calibri" w:hAnsi="Calibri"/>
            <w:sz w:val="22"/>
            <w:szCs w:val="22"/>
            <w:rtl w:val="0"/>
            <w:lang w:val="en-US"/>
          </w:rPr>
          <w:delText xml:space="preserve">Without installing Appium Flutter Driver you can run the following project: </w:delText>
        </w:r>
      </w:del>
      <w:del w:id="82" w:date="2022-05-20T21:29:49Z" w:author="Arsh Virdi">
        <w:r>
          <w:rPr>
            <w:rStyle w:val="None"/>
            <w:rFonts w:ascii="Calibri" w:hAnsi="Calibri"/>
            <w:outline w:val="0"/>
            <w:color w:val="4472c4"/>
            <w:sz w:val="22"/>
            <w:szCs w:val="22"/>
            <w:u w:color="4472c4"/>
            <w:rtl w:val="0"/>
            <w:lang w:val="en-US"/>
            <w14:textFill>
              <w14:solidFill>
                <w14:srgbClr w14:val="4472C4"/>
              </w14:solidFill>
            </w14:textFill>
          </w:rPr>
          <w:delText>https://github.com/gihanchandana46/AppiumFlutterDriver</w:delText>
        </w:r>
      </w:del>
    </w:p>
    <w:sectPr>
      <w:headerReference w:type="default" r:id="rId31"/>
      <w:footerReference w:type="default" r:id="rId32"/>
      <w:pgSz w:w="11900" w:h="16840" w:orient="portrait"/>
      <w:pgMar w:top="720" w:right="720" w:bottom="720" w:left="72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ourier New">
    <w:charset w:val="00"/>
    <w:family w:val="roman"/>
    <w:pitch w:val="default"/>
  </w:font>
  <w:font w:name="Segoe UI Emoji">
    <w:charset w:val="00"/>
    <w:family w:val="roman"/>
    <w:pitch w:val="default"/>
  </w:font>
  <w:font w:name="Cambria">
    <w:charset w:val="00"/>
    <w:family w:val="roman"/>
    <w:pitch w:val="default"/>
  </w:font>
  <w:font w:name="Bell MT">
    <w:charset w:val="00"/>
    <w:family w:val="roman"/>
    <w:pitch w:val="default"/>
  </w:font>
  <w:font w:name="Segoe UI">
    <w:charset w:val="00"/>
    <w:family w:val="roman"/>
    <w:pitch w:val="default"/>
  </w:font>
  <w:font w:name="Roboto">
    <w:charset w:val="00"/>
    <w:family w:val="roman"/>
    <w:pitch w:val="default"/>
  </w:font>
  <w:font w:name="Source Sans Pr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upperRoman"/>
      <w:suff w:val="tab"/>
      <w:lvlText w:val="%1."/>
      <w:lvlJc w:val="left"/>
      <w:pPr>
        <w:ind w:left="1440" w:hanging="47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880" w:hanging="29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3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040" w:hanging="29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4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200" w:hanging="29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lowerLetter"/>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1.0"/>
  </w:abstractNum>
  <w:abstractNum w:abstractNumId="7">
    <w:multiLevelType w:val="hybridMultilevel"/>
    <w:styleLink w:val="Imported Style 1.0"/>
    <w:lvl w:ilvl="0">
      <w:start w:val="1"/>
      <w:numFmt w:val="bullet"/>
      <w:suff w:val="tab"/>
      <w:lvlText w:val="-"/>
      <w:lvlJc w:val="left"/>
      <w:pPr>
        <w:ind w:left="330" w:hanging="33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320" w:hanging="33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4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33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31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630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729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828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4"/>
  </w:abstractNum>
  <w:abstractNum w:abstractNumId="9">
    <w:multiLevelType w:val="hybridMultilevel"/>
    <w:styleLink w:val="Imported Style 4"/>
    <w:lvl w:ilvl="0">
      <w:start w:val="1"/>
      <w:numFmt w:val="lowerLetter"/>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88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04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20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5"/>
  </w:abstractNum>
  <w:abstractNum w:abstractNumId="11">
    <w:multiLevelType w:val="hybridMultilevel"/>
    <w:styleLink w:val="Imported Style 5"/>
    <w:lvl w:ilvl="0">
      <w:start w:val="1"/>
      <w:numFmt w:val="lowerLetter"/>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88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04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20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6"/>
  </w:abstractNum>
  <w:abstractNum w:abstractNumId="13">
    <w:multiLevelType w:val="hybridMultilevel"/>
    <w:styleLink w:val="Imported Style 6"/>
    <w:lvl w:ilvl="0">
      <w:start w:val="1"/>
      <w:numFmt w:val="lowerLetter"/>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7"/>
  </w:abstractNum>
  <w:abstractNum w:abstractNumId="15">
    <w:multiLevelType w:val="hybridMultilevel"/>
    <w:styleLink w:val="Imported Style 7"/>
    <w:lvl w:ilvl="0">
      <w:start w:val="1"/>
      <w:numFmt w:val="bullet"/>
      <w:suff w:val="tab"/>
      <w:lvlText w:val="-"/>
      <w:lvlJc w:val="left"/>
      <w:pPr>
        <w:ind w:left="144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8"/>
  </w:abstractNum>
  <w:abstractNum w:abstractNumId="17">
    <w:multiLevelType w:val="hybridMultilevel"/>
    <w:styleLink w:val="Imported Style 8"/>
    <w:lvl w:ilvl="0">
      <w:start w:val="1"/>
      <w:numFmt w:val="lowerLetter"/>
      <w:suff w:val="tab"/>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52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68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84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9"/>
  </w:abstractNum>
  <w:abstractNum w:abstractNumId="19">
    <w:multiLevelType w:val="hybridMultilevel"/>
    <w:styleLink w:val="Imported Style 9"/>
    <w:lvl w:ilvl="0">
      <w:start w:val="1"/>
      <w:numFmt w:val="bullet"/>
      <w:suff w:val="tab"/>
      <w:lvlText w:val="-"/>
      <w:lvlJc w:val="left"/>
      <w:pPr>
        <w:ind w:left="180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52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324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96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68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40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612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84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56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10"/>
  </w:abstractNum>
  <w:abstractNum w:abstractNumId="21">
    <w:multiLevelType w:val="hybridMultilevel"/>
    <w:styleLink w:val="Imported Style 10"/>
    <w:lvl w:ilvl="0">
      <w:start w:val="1"/>
      <w:numFmt w:val="lowerLetter"/>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88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04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20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1"/>
  </w:abstractNum>
  <w:abstractNum w:abstractNumId="23">
    <w:multiLevelType w:val="hybridMultilevel"/>
    <w:styleLink w:val="Imported Style 11"/>
    <w:lvl w:ilvl="0">
      <w:start w:val="1"/>
      <w:numFmt w:val="lowerLetter"/>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88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04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20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Imported Style 12"/>
  </w:abstractNum>
  <w:abstractNum w:abstractNumId="25">
    <w:multiLevelType w:val="hybridMultilevel"/>
    <w:styleLink w:val="Imported Style 12"/>
    <w:lvl w:ilvl="0">
      <w:start w:val="1"/>
      <w:numFmt w:val="lowerLetter"/>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88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04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20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numStyleLink w:val="Imported Style 13"/>
  </w:abstractNum>
  <w:abstractNum w:abstractNumId="27">
    <w:multiLevelType w:val="hybridMultilevel"/>
    <w:styleLink w:val="Imported Style 13"/>
    <w:lvl w:ilvl="0">
      <w:start w:val="1"/>
      <w:numFmt w:val="lowerLetter"/>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numStyleLink w:val="Imported Style 14"/>
  </w:abstractNum>
  <w:abstractNum w:abstractNumId="29">
    <w:multiLevelType w:val="hybridMultilevel"/>
    <w:styleLink w:val="Imported Style 14"/>
    <w:lvl w:ilvl="0">
      <w:start w:val="1"/>
      <w:numFmt w:val="lowerLetter"/>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numStyleLink w:val="Imported Style 15"/>
  </w:abstractNum>
  <w:abstractNum w:abstractNumId="31">
    <w:multiLevelType w:val="hybridMultilevel"/>
    <w:styleLink w:val="Imported Style 15"/>
    <w:lvl w:ilvl="0">
      <w:start w:val="1"/>
      <w:numFmt w:val="lowerLetter"/>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numStyleLink w:val="Imported Style 16"/>
  </w:abstractNum>
  <w:abstractNum w:abstractNumId="33">
    <w:multiLevelType w:val="hybridMultilevel"/>
    <w:styleLink w:val="Imported Style 16"/>
    <w:lvl w:ilvl="0">
      <w:start w:val="1"/>
      <w:numFmt w:val="lowerLetter"/>
      <w:suff w:val="tab"/>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52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68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84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numStyleLink w:val="Imported Style 17"/>
  </w:abstractNum>
  <w:abstractNum w:abstractNumId="35">
    <w:multiLevelType w:val="hybridMultilevel"/>
    <w:styleLink w:val="Imported Style 17"/>
    <w:lvl w:ilvl="0">
      <w:start w:val="1"/>
      <w:numFmt w:val="lowerLetter"/>
      <w:suff w:val="tab"/>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numStyleLink w:val="Imported Style 18"/>
  </w:abstractNum>
  <w:abstractNum w:abstractNumId="37">
    <w:multiLevelType w:val="hybridMultilevel"/>
    <w:styleLink w:val="Imported Style 18"/>
    <w:lvl w:ilvl="0">
      <w:start w:val="1"/>
      <w:numFmt w:val="decimal"/>
      <w:suff w:val="tab"/>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52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68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84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numStyleLink w:val="Imported Style 19"/>
  </w:abstractNum>
  <w:abstractNum w:abstractNumId="39">
    <w:multiLevelType w:val="hybridMultilevel"/>
    <w:styleLink w:val="Imported Style 19"/>
    <w:lvl w:ilvl="0">
      <w:start w:val="1"/>
      <w:numFmt w:val="decimal"/>
      <w:suff w:val="tab"/>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324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40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56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multiLevelType w:val="hybridMultilevel"/>
    <w:numStyleLink w:val="Imported Style 20"/>
  </w:abstractNum>
  <w:abstractNum w:abstractNumId="41">
    <w:multiLevelType w:val="hybridMultilevel"/>
    <w:styleLink w:val="Imported Style 20"/>
    <w:lvl w:ilvl="0">
      <w:start w:val="1"/>
      <w:numFmt w:val="lowerLetter"/>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4"/>
    <w:lvlOverride w:ilvl="0">
      <w:startOverride w:val="2"/>
    </w:lvlOverride>
  </w:num>
  <w:num w:numId="10">
    <w:abstractNumId w:val="0"/>
    <w:lvlOverride w:ilvl="0">
      <w:startOverride w:val="2"/>
    </w:lvlOverride>
  </w:num>
  <w:num w:numId="11">
    <w:abstractNumId w:val="9"/>
  </w:num>
  <w:num w:numId="12">
    <w:abstractNumId w:val="8"/>
  </w:num>
  <w:num w:numId="13">
    <w:abstractNumId w:val="0"/>
    <w:lvlOverride w:ilvl="0">
      <w:startOverride w:val="3"/>
    </w:lvlOverride>
  </w:num>
  <w:num w:numId="14">
    <w:abstractNumId w:val="11"/>
  </w:num>
  <w:num w:numId="15">
    <w:abstractNumId w:val="10"/>
  </w:num>
  <w:num w:numId="16">
    <w:abstractNumId w:val="13"/>
  </w:num>
  <w:num w:numId="17">
    <w:abstractNumId w:val="12"/>
  </w:num>
  <w:num w:numId="18">
    <w:abstractNumId w:val="0"/>
    <w:lvlOverride w:ilvl="0">
      <w:startOverride w:val="4"/>
    </w:lvlOverride>
  </w:num>
  <w:num w:numId="19">
    <w:abstractNumId w:val="15"/>
  </w:num>
  <w:num w:numId="20">
    <w:abstractNumId w:val="14"/>
  </w:num>
  <w:num w:numId="21">
    <w:abstractNumId w:val="0"/>
    <w:lvlOverride w:ilvl="0">
      <w:startOverride w:val="5"/>
    </w:lvlOverride>
  </w:num>
  <w:num w:numId="22">
    <w:abstractNumId w:val="17"/>
  </w:num>
  <w:num w:numId="23">
    <w:abstractNumId w:val="16"/>
  </w:num>
  <w:num w:numId="24">
    <w:abstractNumId w:val="19"/>
  </w:num>
  <w:num w:numId="25">
    <w:abstractNumId w:val="18"/>
  </w:num>
  <w:num w:numId="26">
    <w:abstractNumId w:val="16"/>
    <w:lvlOverride w:ilvl="0">
      <w:startOverride w:val="2"/>
    </w:lvlOverride>
  </w:num>
  <w:num w:numId="27">
    <w:abstractNumId w:val="16"/>
    <w:lvlOverride w:ilvl="0">
      <w:startOverride w:val="3"/>
    </w:lvlOverride>
  </w:num>
  <w:num w:numId="28">
    <w:abstractNumId w:val="18"/>
    <w:lvlOverride w:ilvl="0">
      <w:lvl w:ilvl="0">
        <w:start w:val="1"/>
        <w:numFmt w:val="bullet"/>
        <w:suff w:val="tab"/>
        <w:lvlText w:val="-"/>
        <w:lvlJc w:val="left"/>
        <w:pPr>
          <w:ind w:left="180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start w:val="1"/>
        <w:numFmt w:val="bullet"/>
        <w:suff w:val="tab"/>
        <w:lvlText w:val="o"/>
        <w:lvlJc w:val="left"/>
        <w:pPr>
          <w:ind w:left="252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ind w:left="324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3">
      <w:lvl w:ilvl="3">
        <w:start w:val="1"/>
        <w:numFmt w:val="bullet"/>
        <w:suff w:val="tab"/>
        <w:lvlText w:val="•"/>
        <w:lvlJc w:val="left"/>
        <w:pPr>
          <w:ind w:left="396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o"/>
        <w:lvlJc w:val="left"/>
        <w:pPr>
          <w:ind w:left="468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5">
      <w:lvl w:ilvl="5">
        <w:start w:val="1"/>
        <w:numFmt w:val="bullet"/>
        <w:suff w:val="tab"/>
        <w:lvlText w:val="▪"/>
        <w:lvlJc w:val="left"/>
        <w:pPr>
          <w:ind w:left="540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ind w:left="612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7">
      <w:lvl w:ilvl="7">
        <w:start w:val="1"/>
        <w:numFmt w:val="bullet"/>
        <w:suff w:val="tab"/>
        <w:lvlText w:val="o"/>
        <w:lvlJc w:val="left"/>
        <w:pPr>
          <w:ind w:left="684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ind w:left="7560" w:hanging="360"/>
        </w:pPr>
        <w:rPr>
          <w:rFonts w:ascii="Calibri" w:cs="Calibri" w:hAnsi="Calibri" w:eastAsia="Calibri"/>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num>
  <w:num w:numId="29">
    <w:abstractNumId w:val="0"/>
    <w:lvlOverride w:ilvl="0">
      <w:startOverride w:val="6"/>
    </w:lvlOverride>
  </w:num>
  <w:num w:numId="30">
    <w:abstractNumId w:val="0"/>
    <w:lvlOverride w:ilvl="0">
      <w:lvl w:ilvl="0">
        <w:start w:val="1"/>
        <w:numFmt w:val="decimal"/>
        <w:suff w:val="tab"/>
        <w:lvlText w:val="%1."/>
        <w:lvlJc w:val="left"/>
        <w:pPr>
          <w:ind w:left="69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1">
      <w:lvl w:ilvl="1">
        <w:start w:val="1"/>
        <w:numFmt w:val="lowerLetter"/>
        <w:suff w:val="tab"/>
        <w:lvlText w:val="%2."/>
        <w:lvlJc w:val="left"/>
        <w:pPr>
          <w:ind w:left="141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start w:val="1"/>
        <w:numFmt w:val="lowerLetter"/>
        <w:suff w:val="tab"/>
        <w:lvlText w:val="%3."/>
        <w:lvlJc w:val="left"/>
        <w:pPr>
          <w:ind w:left="213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3">
      <w:lvl w:ilvl="3">
        <w:start w:val="1"/>
        <w:numFmt w:val="decimal"/>
        <w:suff w:val="tab"/>
        <w:lvlText w:val="%4."/>
        <w:lvlJc w:val="left"/>
        <w:pPr>
          <w:ind w:left="285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4">
      <w:lvl w:ilvl="4">
        <w:start w:val="1"/>
        <w:numFmt w:val="lowerLetter"/>
        <w:suff w:val="tab"/>
        <w:lvlText w:val="%5."/>
        <w:lvlJc w:val="left"/>
        <w:pPr>
          <w:ind w:left="357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5">
      <w:lvl w:ilvl="5">
        <w:start w:val="1"/>
        <w:numFmt w:val="lowerRoman"/>
        <w:suff w:val="tab"/>
        <w:lvlText w:val="%6."/>
        <w:lvlJc w:val="left"/>
        <w:pPr>
          <w:ind w:left="4296" w:hanging="267"/>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6">
      <w:lvl w:ilvl="6">
        <w:start w:val="1"/>
        <w:numFmt w:val="decimal"/>
        <w:suff w:val="tab"/>
        <w:lvlText w:val="%7."/>
        <w:lvlJc w:val="left"/>
        <w:pPr>
          <w:ind w:left="501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7">
      <w:lvl w:ilvl="7">
        <w:start w:val="1"/>
        <w:numFmt w:val="lowerLetter"/>
        <w:suff w:val="tab"/>
        <w:lvlText w:val="%8."/>
        <w:lvlJc w:val="left"/>
        <w:pPr>
          <w:ind w:left="5730" w:hanging="330"/>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lvlOverride w:ilvl="8">
      <w:lvl w:ilvl="8">
        <w:start w:val="1"/>
        <w:numFmt w:val="lowerRoman"/>
        <w:suff w:val="tab"/>
        <w:lvlText w:val="%9."/>
        <w:lvlJc w:val="left"/>
        <w:pPr>
          <w:ind w:left="6456" w:hanging="267"/>
        </w:pPr>
        <w:rPr>
          <w:rFonts w:hAnsi="Arial Unicode MS"/>
          <w:b w:val="1"/>
          <w:bCs w:val="1"/>
          <w:caps w:val="0"/>
          <w:smallCaps w:val="0"/>
          <w:strike w:val="0"/>
          <w:dstrike w:val="0"/>
          <w:outline w:val="0"/>
          <w:emboss w:val="0"/>
          <w:imprint w:val="0"/>
          <w:spacing w:val="0"/>
          <w:w w:val="100"/>
          <w:kern w:val="0"/>
          <w:position w:val="0"/>
          <w:sz w:val="22"/>
          <w:szCs w:val="22"/>
          <w:highlight w:val="none"/>
          <w:vertAlign w:val="baseline"/>
        </w:rPr>
      </w:lvl>
    </w:lvlOverride>
  </w:num>
  <w:num w:numId="31">
    <w:abstractNumId w:val="21"/>
  </w:num>
  <w:num w:numId="32">
    <w:abstractNumId w:val="20"/>
  </w:num>
  <w:num w:numId="33">
    <w:abstractNumId w:val="0"/>
    <w:lvlOverride w:ilvl="0">
      <w:startOverride w:val="11"/>
    </w:lvlOverride>
  </w:num>
  <w:num w:numId="34">
    <w:abstractNumId w:val="23"/>
  </w:num>
  <w:num w:numId="35">
    <w:abstractNumId w:val="22"/>
  </w:num>
  <w:num w:numId="36">
    <w:abstractNumId w:val="25"/>
  </w:num>
  <w:num w:numId="37">
    <w:abstractNumId w:val="24"/>
  </w:num>
  <w:num w:numId="38">
    <w:abstractNumId w:val="27"/>
  </w:num>
  <w:num w:numId="39">
    <w:abstractNumId w:val="26"/>
  </w:num>
  <w:num w:numId="40">
    <w:abstractNumId w:val="0"/>
    <w:lvlOverride w:ilvl="0">
      <w:startOverride w:val="12"/>
    </w:lvlOverride>
  </w:num>
  <w:num w:numId="41">
    <w:abstractNumId w:val="29"/>
  </w:num>
  <w:num w:numId="42">
    <w:abstractNumId w:val="28"/>
  </w:num>
  <w:num w:numId="43">
    <w:abstractNumId w:val="31"/>
  </w:num>
  <w:num w:numId="44">
    <w:abstractNumId w:val="30"/>
  </w:num>
  <w:num w:numId="45">
    <w:abstractNumId w:val="0"/>
    <w:lvlOverride w:ilvl="0">
      <w:startOverride w:val="13"/>
    </w:lvlOverride>
  </w:num>
  <w:num w:numId="46">
    <w:abstractNumId w:val="33"/>
  </w:num>
  <w:num w:numId="47">
    <w:abstractNumId w:val="32"/>
  </w:num>
  <w:num w:numId="48">
    <w:abstractNumId w:val="32"/>
    <w:lvlOverride w:ilvl="0">
      <w:lvl w:ilvl="0">
        <w:start w:val="1"/>
        <w:numFmt w:val="lowerLetter"/>
        <w:suff w:val="tab"/>
        <w:lvlText w:val="%1."/>
        <w:lvlJc w:val="left"/>
        <w:pPr>
          <w:ind w:left="108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start w:val="1"/>
        <w:numFmt w:val="lowerLetter"/>
        <w:suff w:val="tab"/>
        <w:lvlText w:val="%2."/>
        <w:lvlJc w:val="left"/>
        <w:pPr>
          <w:ind w:left="180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start w:val="1"/>
        <w:numFmt w:val="lowerRoman"/>
        <w:suff w:val="tab"/>
        <w:lvlText w:val="%3."/>
        <w:lvlJc w:val="left"/>
        <w:pPr>
          <w:ind w:left="2520" w:hanging="291"/>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start w:val="1"/>
        <w:numFmt w:val="decimal"/>
        <w:suff w:val="tab"/>
        <w:lvlText w:val="%4."/>
        <w:lvlJc w:val="left"/>
        <w:pPr>
          <w:ind w:left="324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start w:val="1"/>
        <w:numFmt w:val="lowerLetter"/>
        <w:suff w:val="tab"/>
        <w:lvlText w:val="%5."/>
        <w:lvlJc w:val="left"/>
        <w:pPr>
          <w:ind w:left="39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start w:val="1"/>
        <w:numFmt w:val="lowerRoman"/>
        <w:suff w:val="tab"/>
        <w:lvlText w:val="%6."/>
        <w:lvlJc w:val="left"/>
        <w:pPr>
          <w:ind w:left="4680" w:hanging="291"/>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start w:val="1"/>
        <w:numFmt w:val="decimal"/>
        <w:suff w:val="tab"/>
        <w:lvlText w:val="%7."/>
        <w:lvlJc w:val="left"/>
        <w:pPr>
          <w:ind w:left="540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start w:val="1"/>
        <w:numFmt w:val="lowerLetter"/>
        <w:suff w:val="tab"/>
        <w:lvlText w:val="%8."/>
        <w:lvlJc w:val="left"/>
        <w:pPr>
          <w:ind w:left="612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start w:val="1"/>
        <w:numFmt w:val="lowerRoman"/>
        <w:suff w:val="tab"/>
        <w:lvlText w:val="%9."/>
        <w:lvlJc w:val="left"/>
        <w:pPr>
          <w:ind w:left="6840" w:hanging="291"/>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num>
  <w:num w:numId="49">
    <w:abstractNumId w:val="0"/>
    <w:lvlOverride w:ilvl="0">
      <w:startOverride w:val="14"/>
    </w:lvlOverride>
  </w:num>
  <w:num w:numId="50">
    <w:abstractNumId w:val="35"/>
  </w:num>
  <w:num w:numId="51">
    <w:abstractNumId w:val="34"/>
  </w:num>
  <w:num w:numId="52">
    <w:abstractNumId w:val="37"/>
  </w:num>
  <w:num w:numId="53">
    <w:abstractNumId w:val="36"/>
  </w:num>
  <w:num w:numId="54">
    <w:abstractNumId w:val="39"/>
  </w:num>
  <w:num w:numId="55">
    <w:abstractNumId w:val="38"/>
  </w:num>
  <w:num w:numId="56">
    <w:abstractNumId w:val="41"/>
  </w:num>
  <w:num w:numId="57">
    <w:abstractNumId w:val="4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trackRevisions/>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character" w:styleId="None A">
    <w:name w:val="None A"/>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1.0">
    <w:name w:val="Imported Style 1.0"/>
    <w:pPr>
      <w:numPr>
        <w:numId w:val="7"/>
      </w:numPr>
    </w:pPr>
  </w:style>
  <w:style w:type="numbering" w:styleId="Imported Style 4">
    <w:name w:val="Imported Style 4"/>
    <w:pPr>
      <w:numPr>
        <w:numId w:val="11"/>
      </w:numPr>
    </w:pPr>
  </w:style>
  <w:style w:type="character" w:styleId="None">
    <w:name w:val="None"/>
  </w:style>
  <w:style w:type="character" w:styleId="Hyperlink.0">
    <w:name w:val="Hyperlink.0"/>
    <w:basedOn w:val="None"/>
    <w:next w:val="Hyperlink.0"/>
    <w:rPr>
      <w:outline w:val="0"/>
      <w:color w:val="0563c1"/>
      <w:u w:val="single" w:color="0563c1"/>
      <w14:textFill>
        <w14:solidFill>
          <w14:srgbClr w14:val="0563C1"/>
        </w14:solidFill>
      </w14:textFill>
    </w:rPr>
  </w:style>
  <w:style w:type="numbering" w:styleId="Imported Style 5">
    <w:name w:val="Imported Style 5"/>
    <w:pPr>
      <w:numPr>
        <w:numId w:val="14"/>
      </w:numPr>
    </w:pPr>
  </w:style>
  <w:style w:type="numbering" w:styleId="Imported Style 6">
    <w:name w:val="Imported Style 6"/>
    <w:pPr>
      <w:numPr>
        <w:numId w:val="16"/>
      </w:numPr>
    </w:pPr>
  </w:style>
  <w:style w:type="numbering" w:styleId="Imported Style 7">
    <w:name w:val="Imported Style 7"/>
    <w:pPr>
      <w:numPr>
        <w:numId w:val="19"/>
      </w:numPr>
    </w:pPr>
  </w:style>
  <w:style w:type="numbering" w:styleId="Imported Style 8">
    <w:name w:val="Imported Style 8"/>
    <w:pPr>
      <w:numPr>
        <w:numId w:val="22"/>
      </w:numPr>
    </w:pPr>
  </w:style>
  <w:style w:type="numbering" w:styleId="Imported Style 9">
    <w:name w:val="Imported Style 9"/>
    <w:pPr>
      <w:numPr>
        <w:numId w:val="24"/>
      </w:numPr>
    </w:pPr>
  </w:style>
  <w:style w:type="character" w:styleId="Hyperlink.1">
    <w:name w:val="Hyperlink.1"/>
    <w:basedOn w:val="None"/>
    <w:next w:val="Hyperlink.1"/>
    <w:rPr>
      <w:outline w:val="0"/>
      <w:color w:val="0563c1"/>
      <w:sz w:val="20"/>
      <w:szCs w:val="20"/>
      <w:u w:val="single" w:color="0563c1"/>
      <w:shd w:val="clear" w:color="auto" w:fill="c0c0c0"/>
      <w14:textFill>
        <w14:solidFill>
          <w14:srgbClr w14:val="0563C1"/>
        </w14:solidFill>
      </w14:textFill>
    </w:rPr>
  </w:style>
  <w:style w:type="numbering" w:styleId="Imported Style 10">
    <w:name w:val="Imported Style 10"/>
    <w:pPr>
      <w:numPr>
        <w:numId w:val="31"/>
      </w:numPr>
    </w:pPr>
  </w:style>
  <w:style w:type="numbering" w:styleId="Imported Style 11">
    <w:name w:val="Imported Style 11"/>
    <w:pPr>
      <w:numPr>
        <w:numId w:val="34"/>
      </w:numPr>
    </w:pPr>
  </w:style>
  <w:style w:type="numbering" w:styleId="Imported Style 12">
    <w:name w:val="Imported Style 12"/>
    <w:pPr>
      <w:numPr>
        <w:numId w:val="36"/>
      </w:numPr>
    </w:pPr>
  </w:style>
  <w:style w:type="numbering" w:styleId="Imported Style 13">
    <w:name w:val="Imported Style 13"/>
    <w:pPr>
      <w:numPr>
        <w:numId w:val="38"/>
      </w:numPr>
    </w:pPr>
  </w:style>
  <w:style w:type="numbering" w:styleId="Imported Style 14">
    <w:name w:val="Imported Style 14"/>
    <w:pPr>
      <w:numPr>
        <w:numId w:val="41"/>
      </w:numPr>
    </w:pPr>
  </w:style>
  <w:style w:type="numbering" w:styleId="Imported Style 15">
    <w:name w:val="Imported Style 15"/>
    <w:pPr>
      <w:numPr>
        <w:numId w:val="43"/>
      </w:numPr>
    </w:pPr>
  </w:style>
  <w:style w:type="paragraph" w:styleId="paragraph">
    <w:name w:val="paragraph"/>
    <w:next w:val="paragraph"/>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6">
    <w:name w:val="Imported Style 16"/>
    <w:pPr>
      <w:numPr>
        <w:numId w:val="46"/>
      </w:numPr>
    </w:pPr>
  </w:style>
  <w:style w:type="character" w:styleId="Hyperlink.2">
    <w:name w:val="Hyperlink.2"/>
    <w:basedOn w:val="None"/>
    <w:next w:val="Hyperlink.2"/>
    <w:rPr>
      <w:rFonts w:ascii="Calibri" w:cs="Calibri" w:hAnsi="Calibri" w:eastAsia="Calibri"/>
      <w:outline w:val="0"/>
      <w:color w:val="0563c1"/>
      <w:sz w:val="22"/>
      <w:szCs w:val="22"/>
      <w:u w:val="single" w:color="0563c1"/>
      <w14:textFill>
        <w14:solidFill>
          <w14:srgbClr w14:val="0563C1"/>
        </w14:solidFill>
      </w14:textFill>
    </w:rPr>
  </w:style>
  <w:style w:type="numbering" w:styleId="Imported Style 17">
    <w:name w:val="Imported Style 17"/>
    <w:pPr>
      <w:numPr>
        <w:numId w:val="50"/>
      </w:numPr>
    </w:p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character" w:styleId="Hyperlink.4">
    <w:name w:val="Hyperlink.4"/>
    <w:rPr>
      <w:rFonts w:ascii="Calibri" w:hAnsi="Calibri"/>
      <w:outline w:val="0"/>
      <w:color w:val="000000"/>
      <w:sz w:val="22"/>
      <w:szCs w:val="22"/>
      <w:u w:color="000000"/>
      <w:lang w:val="en-US"/>
      <w14:textFill>
        <w14:solidFill>
          <w14:srgbClr w14:val="000000"/>
        </w14:solidFill>
      </w14:textFill>
    </w:rPr>
  </w:style>
  <w:style w:type="numbering" w:styleId="Imported Style 18">
    <w:name w:val="Imported Style 18"/>
    <w:pPr>
      <w:numPr>
        <w:numId w:val="52"/>
      </w:numPr>
    </w:pPr>
  </w:style>
  <w:style w:type="numbering" w:styleId="Imported Style 19">
    <w:name w:val="Imported Style 19"/>
    <w:pPr>
      <w:numPr>
        <w:numId w:val="54"/>
      </w:numPr>
    </w:pPr>
  </w:style>
  <w:style w:type="numbering" w:styleId="Imported Style 20">
    <w:name w:val="Imported Style 20"/>
    <w:pPr>
      <w:numPr>
        <w:numId w:val="56"/>
      </w:numPr>
    </w:pPr>
  </w:style>
  <w:style w:type="character" w:styleId="Hyperlink.6">
    <w:name w:val="Hyperlink.6"/>
    <w:rPr>
      <w:rFonts w:ascii="Calibri" w:hAnsi="Calibri"/>
      <w:b w:val="1"/>
      <w:bCs w:val="1"/>
      <w:outline w:val="0"/>
      <w:color w:val="0563c1"/>
      <w:sz w:val="22"/>
      <w:szCs w:val="22"/>
      <w:u w:val="single" w:color="0563c1"/>
      <w:lang w:val="en-US"/>
      <w14:textFill>
        <w14:solidFill>
          <w14:srgbClr w14:val="0563C1"/>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numbering" Target="numbering.xml"/><Relationship Id="rId3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